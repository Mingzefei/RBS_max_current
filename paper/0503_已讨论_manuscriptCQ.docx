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49118D" w14:textId="068ECE64" w:rsidR="008C6446" w:rsidRPr="001E398C" w:rsidRDefault="0020218E" w:rsidP="009F3D52">
      <w:pPr>
        <w:ind w:firstLine="723"/>
        <w:jc w:val="center"/>
        <w:rPr>
          <w:b/>
          <w:sz w:val="36"/>
        </w:rPr>
      </w:pPr>
      <w:commentRangeStart w:id="0"/>
      <w:commentRangeStart w:id="1"/>
      <w:commentRangeStart w:id="2"/>
      <w:commentRangeStart w:id="3"/>
      <w:r w:rsidRPr="001E398C">
        <w:rPr>
          <w:b/>
          <w:sz w:val="36"/>
        </w:rPr>
        <w:t xml:space="preserve">A </w:t>
      </w:r>
      <w:r w:rsidR="009F3D52" w:rsidRPr="001E398C">
        <w:rPr>
          <w:b/>
          <w:sz w:val="36"/>
        </w:rPr>
        <w:t>Greedy-based</w:t>
      </w:r>
      <w:r w:rsidRPr="001E398C">
        <w:rPr>
          <w:b/>
          <w:sz w:val="36"/>
        </w:rPr>
        <w:t xml:space="preserve"> calculation method of</w:t>
      </w:r>
      <w:r w:rsidR="009F3D52" w:rsidRPr="001E398C">
        <w:rPr>
          <w:b/>
          <w:sz w:val="36"/>
        </w:rPr>
        <w:t xml:space="preserve"> RBS maximum allowable current </w:t>
      </w:r>
      <w:commentRangeEnd w:id="0"/>
      <w:r w:rsidR="00EB71DE">
        <w:rPr>
          <w:rStyle w:val="ad"/>
        </w:rPr>
        <w:commentReference w:id="0"/>
      </w:r>
      <w:commentRangeEnd w:id="1"/>
      <w:r w:rsidR="009D07A9">
        <w:rPr>
          <w:rStyle w:val="ad"/>
        </w:rPr>
        <w:commentReference w:id="1"/>
      </w:r>
      <w:commentRangeEnd w:id="2"/>
      <w:r w:rsidR="00E56532">
        <w:rPr>
          <w:rStyle w:val="ad"/>
        </w:rPr>
        <w:commentReference w:id="2"/>
      </w:r>
      <w:commentRangeEnd w:id="3"/>
      <w:r w:rsidR="00DA32B1">
        <w:rPr>
          <w:rStyle w:val="ad"/>
        </w:rPr>
        <w:commentReference w:id="3"/>
      </w:r>
    </w:p>
    <w:p w14:paraId="0458DC03" w14:textId="61CC1D58" w:rsidR="00B46349" w:rsidRDefault="006641F2" w:rsidP="006641F2">
      <w:pPr>
        <w:jc w:val="center"/>
        <w:rPr>
          <w:ins w:id="4" w:author="ChengQian" w:date="2023-04-30T22:25:00Z"/>
        </w:rPr>
      </w:pPr>
      <w:ins w:id="5" w:author="ChengQian" w:date="2023-04-30T22:24:00Z">
        <w:r>
          <w:rPr>
            <w:rFonts w:hint="eastAsia"/>
          </w:rPr>
          <w:t>C</w:t>
        </w:r>
        <w:r>
          <w:t xml:space="preserve">heng Qian, Guangbin Hua, </w:t>
        </w:r>
        <w:proofErr w:type="spellStart"/>
        <w:r>
          <w:t>Bi</w:t>
        </w:r>
      </w:ins>
      <w:ins w:id="6" w:author="ChengQian" w:date="2023-04-30T22:25:00Z">
        <w:r>
          <w:t>nghui</w:t>
        </w:r>
        <w:proofErr w:type="spellEnd"/>
        <w:r>
          <w:t xml:space="preserve"> Xu, </w:t>
        </w:r>
      </w:ins>
      <w:ins w:id="7" w:author="ChengQian" w:date="2023-04-30T22:26:00Z">
        <w:r w:rsidR="003B18E4">
          <w:t xml:space="preserve">Quan Xia, </w:t>
        </w:r>
      </w:ins>
      <w:ins w:id="8" w:author="ChengQian" w:date="2023-04-30T22:25:00Z">
        <w:r>
          <w:t xml:space="preserve">Bo Sun, Yi Ren, </w:t>
        </w:r>
        <w:proofErr w:type="spellStart"/>
        <w:r>
          <w:t>Zili</w:t>
        </w:r>
        <w:proofErr w:type="spellEnd"/>
        <w:r>
          <w:t xml:space="preserve"> Wang</w:t>
        </w:r>
      </w:ins>
    </w:p>
    <w:p w14:paraId="78AB3681" w14:textId="616C8BB8" w:rsidR="006641F2" w:rsidRPr="006641F2" w:rsidRDefault="00805B17">
      <w:pPr>
        <w:jc w:val="center"/>
        <w:rPr>
          <w:rPrChange w:id="9" w:author="ChengQian" w:date="2023-04-30T22:24:00Z">
            <w:rPr>
              <w:b/>
              <w:sz w:val="36"/>
            </w:rPr>
          </w:rPrChange>
        </w:rPr>
        <w:pPrChange w:id="10" w:author="ChengQian" w:date="2023-04-30T22:25:00Z">
          <w:pPr>
            <w:ind w:firstLine="723"/>
          </w:pPr>
        </w:pPrChange>
      </w:pPr>
      <w:ins w:id="11" w:author="ChengQian" w:date="2023-04-30T22:25:00Z">
        <w:r w:rsidRPr="00805B17">
          <w:t>School of Reliability and Systems Engineering, Beihang University, Beijing, 100191,</w:t>
        </w:r>
      </w:ins>
      <w:ins w:id="12" w:author="ChengQian" w:date="2023-04-30T22:26:00Z">
        <w:r>
          <w:t xml:space="preserve"> </w:t>
        </w:r>
      </w:ins>
      <w:ins w:id="13" w:author="ChengQian" w:date="2023-04-30T22:25:00Z">
        <w:r w:rsidRPr="00805B17">
          <w:t>China</w:t>
        </w:r>
      </w:ins>
    </w:p>
    <w:p w14:paraId="0BEC3ECC" w14:textId="771ABEF9" w:rsidR="00AE38DB" w:rsidRPr="001E398C" w:rsidRDefault="00AE38DB" w:rsidP="00AB6C25">
      <w:pPr>
        <w:spacing w:beforeLines="50" w:before="120" w:afterLines="50" w:after="120"/>
        <w:outlineLvl w:val="0"/>
        <w:rPr>
          <w:rFonts w:cs="Times New Roman"/>
          <w:b/>
          <w:sz w:val="32"/>
          <w:szCs w:val="24"/>
        </w:rPr>
      </w:pPr>
      <w:r w:rsidRPr="001E398C">
        <w:rPr>
          <w:rFonts w:cs="Times New Roman"/>
          <w:b/>
          <w:sz w:val="32"/>
          <w:szCs w:val="24"/>
        </w:rPr>
        <w:t>A</w:t>
      </w:r>
      <w:r w:rsidRPr="001E398C">
        <w:rPr>
          <w:rFonts w:cs="Times New Roman" w:hint="eastAsia"/>
          <w:b/>
          <w:sz w:val="32"/>
          <w:szCs w:val="24"/>
        </w:rPr>
        <w:t>bs</w:t>
      </w:r>
      <w:r w:rsidRPr="001E398C">
        <w:rPr>
          <w:rFonts w:cs="Times New Roman"/>
          <w:b/>
          <w:sz w:val="32"/>
          <w:szCs w:val="24"/>
        </w:rPr>
        <w:t>tract</w:t>
      </w:r>
    </w:p>
    <w:p w14:paraId="581D3E28" w14:textId="0D7A4FC8" w:rsidR="001D6326" w:rsidRPr="001E398C" w:rsidRDefault="001D6326" w:rsidP="00FE647B">
      <w:pPr>
        <w:ind w:firstLine="420"/>
      </w:pPr>
      <w:r w:rsidRPr="001E398C">
        <w:t>Reconfigurable Battery Systems (RBSs) offer a promising alternative to traditional battery systems</w:t>
      </w:r>
      <w:r w:rsidR="004F069A" w:rsidRPr="001E398C">
        <w:t xml:space="preserve"> </w:t>
      </w:r>
      <w:ins w:id="14" w:author="ChengQian" w:date="2023-04-24T15:13:00Z">
        <w:r w:rsidR="0073349A">
          <w:t xml:space="preserve">owing to their </w:t>
        </w:r>
      </w:ins>
      <w:ins w:id="15" w:author="ChengQian" w:date="2023-04-24T15:14:00Z">
        <w:r w:rsidR="00E26B19">
          <w:t xml:space="preserve">dynamical </w:t>
        </w:r>
      </w:ins>
      <w:ins w:id="16" w:author="ChengQian" w:date="2023-04-24T15:15:00Z">
        <w:r w:rsidR="00E26B19">
          <w:t>topologic structure for the</w:t>
        </w:r>
      </w:ins>
      <w:del w:id="17" w:author="ChengQian" w:date="2023-04-24T15:15:00Z">
        <w:r w:rsidR="004F069A" w:rsidRPr="001E398C" w:rsidDel="00E26B19">
          <w:delText>as they can</w:delText>
        </w:r>
      </w:del>
      <w:r w:rsidRPr="001E398C">
        <w:t xml:space="preserve"> optimiz</w:t>
      </w:r>
      <w:del w:id="18" w:author="ChengQian" w:date="2023-04-24T15:15:00Z">
        <w:r w:rsidRPr="001E398C" w:rsidDel="00E26B19">
          <w:delText>e</w:delText>
        </w:r>
      </w:del>
      <w:ins w:id="19" w:author="ChengQian" w:date="2023-04-24T15:15:00Z">
        <w:r w:rsidR="00E26B19">
          <w:t>ation of</w:t>
        </w:r>
      </w:ins>
      <w:r w:rsidRPr="001E398C">
        <w:t xml:space="preserve"> battery cell charging and discharging strategies</w:t>
      </w:r>
      <w:del w:id="20" w:author="ChengQian" w:date="2023-04-24T15:16:00Z">
        <w:r w:rsidR="004F069A" w:rsidRPr="001E398C" w:rsidDel="00E26B19">
          <w:delText xml:space="preserve"> by dynamically adjusting battery connections</w:delText>
        </w:r>
      </w:del>
      <w:r w:rsidRPr="001E398C">
        <w:t xml:space="preserve">. </w:t>
      </w:r>
      <w:r w:rsidR="00CE5CA9" w:rsidRPr="001E398C">
        <w:t xml:space="preserve">During the </w:t>
      </w:r>
      <w:r w:rsidR="00AB0DA2" w:rsidRPr="001E398C">
        <w:t>operation</w:t>
      </w:r>
      <w:r w:rsidR="00CE5CA9" w:rsidRPr="001E398C">
        <w:t xml:space="preserve"> of the RBS, the </w:t>
      </w:r>
      <w:commentRangeStart w:id="21"/>
      <w:commentRangeStart w:id="22"/>
      <w:commentRangeStart w:id="23"/>
      <w:r w:rsidR="00CE5CA9" w:rsidRPr="001E398C">
        <w:t>Maximum Allowable Current (MAC)</w:t>
      </w:r>
      <w:r w:rsidR="00593D80" w:rsidRPr="001E398C">
        <w:t xml:space="preserve"> </w:t>
      </w:r>
      <w:commentRangeEnd w:id="21"/>
      <w:r w:rsidR="008540C0">
        <w:rPr>
          <w:rStyle w:val="ad"/>
        </w:rPr>
        <w:commentReference w:id="21"/>
      </w:r>
      <w:commentRangeEnd w:id="22"/>
      <w:r w:rsidR="001A66AF">
        <w:rPr>
          <w:rStyle w:val="ad"/>
        </w:rPr>
        <w:commentReference w:id="22"/>
      </w:r>
      <w:commentRangeEnd w:id="23"/>
      <w:r w:rsidR="00A2367E">
        <w:rPr>
          <w:rStyle w:val="ad"/>
        </w:rPr>
        <w:commentReference w:id="23"/>
      </w:r>
      <w:r w:rsidR="00593D80" w:rsidRPr="001E398C">
        <w:t xml:space="preserve">is a </w:t>
      </w:r>
      <w:r w:rsidR="004F069A" w:rsidRPr="001E398C">
        <w:t xml:space="preserve">critical indicator </w:t>
      </w:r>
      <w:del w:id="24" w:author="ChengQian" w:date="2023-04-24T15:18:00Z">
        <w:r w:rsidR="004F069A" w:rsidRPr="001E398C" w:rsidDel="00A1576E">
          <w:delText xml:space="preserve">that </w:delText>
        </w:r>
        <w:r w:rsidR="00326C73" w:rsidRPr="001E398C" w:rsidDel="00A1576E">
          <w:delText>need to be</w:delText>
        </w:r>
        <w:r w:rsidR="004F069A" w:rsidRPr="001E398C" w:rsidDel="00A1576E">
          <w:delText xml:space="preserve"> evaluat</w:delText>
        </w:r>
        <w:r w:rsidR="00326C73" w:rsidRPr="001E398C" w:rsidDel="00A1576E">
          <w:delText>ed</w:delText>
        </w:r>
        <w:r w:rsidR="00AB0DA2" w:rsidRPr="001E398C" w:rsidDel="00A1576E">
          <w:delText xml:space="preserve"> </w:delText>
        </w:r>
      </w:del>
      <w:r w:rsidR="00AB0DA2" w:rsidRPr="001E398C">
        <w:t xml:space="preserve">to guide the refactoring control of </w:t>
      </w:r>
      <w:ins w:id="25" w:author="ChengQian" w:date="2023-04-24T15:18:00Z">
        <w:r w:rsidR="002F6C6B">
          <w:t xml:space="preserve">the </w:t>
        </w:r>
      </w:ins>
      <w:r w:rsidR="00AB0DA2" w:rsidRPr="001E398C">
        <w:t xml:space="preserve">system </w:t>
      </w:r>
      <w:del w:id="26" w:author="ChengQian" w:date="2023-04-24T15:18:00Z">
        <w:r w:rsidR="00326C73" w:rsidRPr="001E398C" w:rsidDel="002F6C6B">
          <w:delText>and</w:delText>
        </w:r>
        <w:r w:rsidR="00AB0DA2" w:rsidRPr="001E398C" w:rsidDel="002F6C6B">
          <w:delText xml:space="preserve"> </w:delText>
        </w:r>
      </w:del>
      <w:ins w:id="27" w:author="ChengQian" w:date="2023-04-24T15:39:00Z">
        <w:r w:rsidR="00B40BCF">
          <w:t>in terms of</w:t>
        </w:r>
      </w:ins>
      <w:del w:id="28" w:author="ChengQian" w:date="2023-04-24T15:39:00Z">
        <w:r w:rsidR="00AB0DA2" w:rsidRPr="001E398C" w:rsidDel="00B40BCF">
          <w:delText>ensure its</w:delText>
        </w:r>
      </w:del>
      <w:r w:rsidR="00AB0DA2" w:rsidRPr="001E398C">
        <w:t xml:space="preserve"> safety and reliability.</w:t>
      </w:r>
      <w:r w:rsidRPr="001E398C">
        <w:t xml:space="preserve"> </w:t>
      </w:r>
      <w:commentRangeStart w:id="29"/>
      <w:commentRangeStart w:id="30"/>
      <w:commentRangeStart w:id="31"/>
      <w:r w:rsidRPr="001E398C">
        <w:t>This paper</w:t>
      </w:r>
      <w:r w:rsidR="0032501E" w:rsidRPr="001E398C">
        <w:t xml:space="preserve"> firstly</w:t>
      </w:r>
      <w:r w:rsidRPr="001E398C">
        <w:t xml:space="preserve"> proposes a method to</w:t>
      </w:r>
      <w:r w:rsidR="0032501E" w:rsidRPr="001E398C">
        <w:t xml:space="preserve"> calculate</w:t>
      </w:r>
      <w:r w:rsidRPr="001E398C">
        <w:t xml:space="preserve"> the MAC</w:t>
      </w:r>
      <w:r w:rsidR="0032501E" w:rsidRPr="001E398C">
        <w:t xml:space="preserve"> of </w:t>
      </w:r>
      <w:ins w:id="32" w:author="ChengQian" w:date="2023-04-24T15:41:00Z">
        <w:r w:rsidR="00B00850">
          <w:t xml:space="preserve">the </w:t>
        </w:r>
      </w:ins>
      <w:r w:rsidR="0032501E" w:rsidRPr="001E398C">
        <w:t>RBS based on its structure</w:t>
      </w:r>
      <w:r w:rsidRPr="001E398C">
        <w:t xml:space="preserve">. </w:t>
      </w:r>
      <w:r w:rsidR="00DB1120" w:rsidRPr="001E398C">
        <w:t>In the developed method, the directed graph is utilized to model the structure of RBS</w:t>
      </w:r>
      <w:r w:rsidR="00326C73" w:rsidRPr="001E398C">
        <w:t>,</w:t>
      </w:r>
      <w:r w:rsidR="00DB1120" w:rsidRPr="001E398C">
        <w:t xml:space="preserve"> </w:t>
      </w:r>
      <w:r w:rsidR="00326C73" w:rsidRPr="001E398C">
        <w:t>a</w:t>
      </w:r>
      <w:r w:rsidR="00DB1120" w:rsidRPr="001E398C">
        <w:t>nd a greedy strategy is proposed to find the po</w:t>
      </w:r>
      <w:r w:rsidR="00326C73" w:rsidRPr="001E398C">
        <w:t>tential</w:t>
      </w:r>
      <w:r w:rsidR="00DB1120" w:rsidRPr="001E398C">
        <w:t xml:space="preserve"> connections of batteries that </w:t>
      </w:r>
      <w:r w:rsidR="00326C73" w:rsidRPr="001E398C">
        <w:t>enable</w:t>
      </w:r>
      <w:r w:rsidR="00DB1120" w:rsidRPr="001E398C">
        <w:t xml:space="preserve"> the maximum current. </w:t>
      </w:r>
      <w:commentRangeEnd w:id="29"/>
      <w:r w:rsidR="00B00850">
        <w:rPr>
          <w:rStyle w:val="ad"/>
        </w:rPr>
        <w:commentReference w:id="29"/>
      </w:r>
      <w:commentRangeEnd w:id="30"/>
      <w:r w:rsidR="001A66AF">
        <w:rPr>
          <w:rStyle w:val="ad"/>
        </w:rPr>
        <w:commentReference w:id="30"/>
      </w:r>
      <w:commentRangeEnd w:id="31"/>
      <w:r w:rsidR="00A2367E">
        <w:rPr>
          <w:rStyle w:val="ad"/>
        </w:rPr>
        <w:commentReference w:id="31"/>
      </w:r>
      <w:r w:rsidR="00326C73" w:rsidRPr="00B00850">
        <w:rPr>
          <w:highlight w:val="yellow"/>
          <w:rPrChange w:id="33" w:author="ChengQian" w:date="2023-04-24T15:43:00Z">
            <w:rPr/>
          </w:rPrChange>
        </w:rPr>
        <w:t>Finally</w:t>
      </w:r>
      <w:r w:rsidR="00DB1120" w:rsidRPr="00B00850">
        <w:rPr>
          <w:highlight w:val="yellow"/>
          <w:rPrChange w:id="34" w:author="ChengQian" w:date="2023-04-24T15:43:00Z">
            <w:rPr/>
          </w:rPrChange>
        </w:rPr>
        <w:t>, a</w:t>
      </w:r>
      <w:r w:rsidR="00326C73" w:rsidRPr="00B00850">
        <w:rPr>
          <w:highlight w:val="yellow"/>
          <w:rPrChange w:id="35" w:author="ChengQian" w:date="2023-04-24T15:43:00Z">
            <w:rPr/>
          </w:rPrChange>
        </w:rPr>
        <w:t>n</w:t>
      </w:r>
      <w:r w:rsidR="00DB1120" w:rsidRPr="00B00850">
        <w:rPr>
          <w:highlight w:val="yellow"/>
          <w:rPrChange w:id="36" w:author="ChengQian" w:date="2023-04-24T15:43:00Z">
            <w:rPr/>
          </w:rPrChange>
        </w:rPr>
        <w:t xml:space="preserve"> equivalent circuit model of battery cell is employed to calculate the current value of </w:t>
      </w:r>
      <w:r w:rsidR="00FE647B" w:rsidRPr="00B00850">
        <w:rPr>
          <w:highlight w:val="yellow"/>
          <w:rPrChange w:id="37" w:author="ChengQian" w:date="2023-04-24T15:43:00Z">
            <w:rPr/>
          </w:rPrChange>
        </w:rPr>
        <w:t>the selected circuit</w:t>
      </w:r>
      <w:r w:rsidR="00DB1120" w:rsidRPr="00B00850">
        <w:rPr>
          <w:highlight w:val="yellow"/>
          <w:rPrChange w:id="38" w:author="ChengQian" w:date="2023-04-24T15:43:00Z">
            <w:rPr/>
          </w:rPrChange>
        </w:rPr>
        <w:t>.</w:t>
      </w:r>
      <w:r w:rsidR="00FE647B" w:rsidRPr="00B00850">
        <w:rPr>
          <w:highlight w:val="yellow"/>
          <w:rPrChange w:id="39" w:author="ChengQian" w:date="2023-04-24T15:43:00Z">
            <w:rPr/>
          </w:rPrChange>
        </w:rPr>
        <w:t xml:space="preserve"> </w:t>
      </w:r>
      <w:r w:rsidRPr="00B00850">
        <w:rPr>
          <w:highlight w:val="yellow"/>
          <w:rPrChange w:id="40" w:author="ChengQian" w:date="2023-04-24T15:43:00Z">
            <w:rPr/>
          </w:rPrChange>
        </w:rPr>
        <w:t xml:space="preserve">The effectiveness of this method is validated on RBS structures of </w:t>
      </w:r>
      <w:r w:rsidR="00F85A41" w:rsidRPr="00B00850">
        <w:rPr>
          <w:highlight w:val="yellow"/>
          <w:rPrChange w:id="41" w:author="ChengQian" w:date="2023-04-24T15:43:00Z">
            <w:rPr/>
          </w:rPrChange>
        </w:rPr>
        <w:t>various</w:t>
      </w:r>
      <w:r w:rsidRPr="00B00850">
        <w:rPr>
          <w:highlight w:val="yellow"/>
          <w:rPrChange w:id="42" w:author="ChengQian" w:date="2023-04-24T15:43:00Z">
            <w:rPr/>
          </w:rPrChange>
        </w:rPr>
        <w:t xml:space="preserve"> sizes and configurations. The results also </w:t>
      </w:r>
      <w:r w:rsidR="00F85A41" w:rsidRPr="00B00850">
        <w:rPr>
          <w:highlight w:val="yellow"/>
          <w:rPrChange w:id="43" w:author="ChengQian" w:date="2023-04-24T15:43:00Z">
            <w:rPr/>
          </w:rPrChange>
        </w:rPr>
        <w:t>demonstrate</w:t>
      </w:r>
      <w:r w:rsidRPr="00B00850">
        <w:rPr>
          <w:highlight w:val="yellow"/>
          <w:rPrChange w:id="44" w:author="ChengQian" w:date="2023-04-24T15:43:00Z">
            <w:rPr/>
          </w:rPrChange>
        </w:rPr>
        <w:t xml:space="preserve"> that the ratio of the output current to the maximum battery current </w:t>
      </w:r>
      <w:r w:rsidR="00F85A41" w:rsidRPr="00B00850">
        <w:rPr>
          <w:highlight w:val="yellow"/>
          <w:rPrChange w:id="45" w:author="ChengQian" w:date="2023-04-24T15:43:00Z">
            <w:rPr/>
          </w:rPrChange>
        </w:rPr>
        <w:t>can</w:t>
      </w:r>
      <w:r w:rsidRPr="00B00850">
        <w:rPr>
          <w:highlight w:val="yellow"/>
          <w:rPrChange w:id="46" w:author="ChengQian" w:date="2023-04-24T15:43:00Z">
            <w:rPr/>
          </w:rPrChange>
        </w:rPr>
        <w:t xml:space="preserve"> better reflect the structural performance of RBS than the output current</w:t>
      </w:r>
      <w:r w:rsidR="0058703B" w:rsidRPr="00B00850">
        <w:rPr>
          <w:highlight w:val="yellow"/>
          <w:rPrChange w:id="47" w:author="ChengQian" w:date="2023-04-24T15:43:00Z">
            <w:rPr/>
          </w:rPrChange>
        </w:rPr>
        <w:t xml:space="preserve"> value</w:t>
      </w:r>
      <w:r w:rsidRPr="00B00850">
        <w:rPr>
          <w:highlight w:val="yellow"/>
          <w:rPrChange w:id="48" w:author="ChengQian" w:date="2023-04-24T15:43:00Z">
            <w:rPr/>
          </w:rPrChange>
        </w:rPr>
        <w:t>.</w:t>
      </w:r>
    </w:p>
    <w:p w14:paraId="1D660FCE" w14:textId="6F791964" w:rsidR="00C052CE" w:rsidRPr="001E398C" w:rsidRDefault="00C052CE" w:rsidP="00FE647B">
      <w:pPr>
        <w:ind w:firstLine="420"/>
      </w:pPr>
    </w:p>
    <w:p w14:paraId="44E4703E" w14:textId="29F3056E" w:rsidR="00AB6C25" w:rsidRPr="001E398C" w:rsidRDefault="007350F5" w:rsidP="004F5EED">
      <w:pPr>
        <w:spacing w:beforeLines="50" w:before="120" w:afterLines="50" w:after="120"/>
        <w:rPr>
          <w:rFonts w:cs="Times New Roman"/>
          <w:b/>
          <w:sz w:val="32"/>
          <w:szCs w:val="24"/>
        </w:rPr>
      </w:pPr>
      <w:r w:rsidRPr="001E398C">
        <w:rPr>
          <w:rFonts w:cs="Times New Roman"/>
          <w:b/>
          <w:sz w:val="32"/>
          <w:szCs w:val="24"/>
        </w:rPr>
        <w:t>Keywords</w:t>
      </w:r>
    </w:p>
    <w:p w14:paraId="6B24103F" w14:textId="2FA76BB6" w:rsidR="007350F5" w:rsidRPr="001E398C" w:rsidRDefault="00273F7B" w:rsidP="00703FBD">
      <w:r w:rsidRPr="001E398C">
        <w:t xml:space="preserve">Reconfigurable battery system, </w:t>
      </w:r>
      <w:ins w:id="49" w:author="ChengQian" w:date="2023-04-24T15:17:00Z">
        <w:r w:rsidR="001C1D8A">
          <w:t xml:space="preserve">maximum allowable </w:t>
        </w:r>
      </w:ins>
      <w:r w:rsidR="001E3640" w:rsidRPr="001E398C">
        <w:t>current,</w:t>
      </w:r>
      <w:r w:rsidR="00FD30F6" w:rsidRPr="001E398C">
        <w:t xml:space="preserve"> greedy</w:t>
      </w:r>
      <w:ins w:id="50" w:author="ChengQian" w:date="2023-04-24T15:17:00Z">
        <w:r w:rsidR="001C1D8A">
          <w:t xml:space="preserve"> algorithm</w:t>
        </w:r>
      </w:ins>
      <w:r w:rsidR="00FD30F6" w:rsidRPr="001E398C">
        <w:t xml:space="preserve">, </w:t>
      </w:r>
      <w:del w:id="51" w:author="ChengQian" w:date="2023-04-24T15:17:00Z">
        <w:r w:rsidR="00FD30F6" w:rsidRPr="001E398C" w:rsidDel="001C1D8A">
          <w:delText>calculation</w:delText>
        </w:r>
      </w:del>
    </w:p>
    <w:p w14:paraId="1AA6DC64" w14:textId="512A44F0" w:rsidR="00050174" w:rsidRPr="001E398C" w:rsidRDefault="00050174" w:rsidP="00703FBD"/>
    <w:p w14:paraId="68130E1B" w14:textId="585C27EA" w:rsidR="00050174" w:rsidRPr="001E398C" w:rsidRDefault="000D2BB5" w:rsidP="00050174">
      <w:pPr>
        <w:spacing w:beforeLines="50" w:before="120" w:afterLines="50" w:after="120"/>
        <w:outlineLvl w:val="0"/>
        <w:rPr>
          <w:rFonts w:cs="Times New Roman"/>
          <w:b/>
          <w:sz w:val="32"/>
          <w:szCs w:val="24"/>
        </w:rPr>
      </w:pPr>
      <w:r w:rsidRPr="001E398C">
        <w:rPr>
          <w:rFonts w:cs="Times New Roman"/>
          <w:b/>
          <w:sz w:val="32"/>
          <w:szCs w:val="24"/>
        </w:rPr>
        <w:t xml:space="preserve">I. </w:t>
      </w:r>
      <w:r w:rsidR="00050174" w:rsidRPr="001E398C">
        <w:rPr>
          <w:rFonts w:cs="Times New Roman"/>
          <w:b/>
          <w:sz w:val="32"/>
          <w:szCs w:val="24"/>
        </w:rPr>
        <w:t>Introduction</w:t>
      </w:r>
    </w:p>
    <w:p w14:paraId="0C0F0300" w14:textId="70DAB5A0" w:rsidR="009043D6" w:rsidRPr="001E398C" w:rsidRDefault="00F629CF" w:rsidP="005845EF">
      <w:pPr>
        <w:ind w:firstLine="420"/>
      </w:pPr>
      <w:r w:rsidRPr="001E398C">
        <w:t xml:space="preserve">Battery Energy Storage Systems (BESSs) are widely used to store and supply high-quality electrical energy in various applications, such as </w:t>
      </w:r>
      <w:commentRangeStart w:id="52"/>
      <w:commentRangeStart w:id="53"/>
      <w:commentRangeStart w:id="54"/>
      <w:r w:rsidRPr="001E398C">
        <w:t>electric vehicles</w:t>
      </w:r>
      <w:commentRangeEnd w:id="52"/>
      <w:r w:rsidR="00A0741F">
        <w:rPr>
          <w:rStyle w:val="ad"/>
        </w:rPr>
        <w:commentReference w:id="52"/>
      </w:r>
      <w:commentRangeEnd w:id="53"/>
      <w:r w:rsidR="008E36C5">
        <w:rPr>
          <w:rStyle w:val="ad"/>
        </w:rPr>
        <w:commentReference w:id="53"/>
      </w:r>
      <w:commentRangeEnd w:id="54"/>
      <w:r w:rsidR="0095193D">
        <w:rPr>
          <w:rStyle w:val="ad"/>
        </w:rPr>
        <w:commentReference w:id="54"/>
      </w:r>
      <w:r w:rsidR="001554B6" w:rsidRPr="001E398C">
        <w:t xml:space="preserve"> </w:t>
      </w:r>
      <w:r w:rsidRPr="001E398C">
        <w:t xml:space="preserve">and wind power </w:t>
      </w:r>
      <w:del w:id="55" w:author="ChengQian" w:date="2023-04-24T15:46:00Z">
        <w:r w:rsidRPr="001E398C" w:rsidDel="00A0741F">
          <w:rPr>
            <w:rFonts w:hint="eastAsia"/>
          </w:rPr>
          <w:delText>turbines</w:delText>
        </w:r>
        <w:r w:rsidR="007F2D11" w:rsidRPr="001E398C" w:rsidDel="00A0741F">
          <w:rPr>
            <w:rFonts w:hint="eastAsia"/>
          </w:rPr>
          <w:delText xml:space="preserve"> </w:delText>
        </w:r>
      </w:del>
      <w:ins w:id="56" w:author="ChengQian" w:date="2023-04-24T15:46:00Z">
        <w:r w:rsidR="00A0741F">
          <w:rPr>
            <w:rFonts w:hint="eastAsia"/>
          </w:rPr>
          <w:t>plants</w:t>
        </w:r>
        <w:r w:rsidR="00A0741F">
          <w:t xml:space="preserve"> </w:t>
        </w:r>
      </w:ins>
      <w:r w:rsidR="00BA0B84" w:rsidRPr="001E398C">
        <w:t>[</w:t>
      </w:r>
      <w:r w:rsidRPr="001E398C">
        <w:t>1, 2, 3, 4</w:t>
      </w:r>
      <w:r w:rsidR="00BA0B84" w:rsidRPr="001E398C">
        <w:t>]</w:t>
      </w:r>
      <w:r w:rsidR="0004268C" w:rsidRPr="001E398C">
        <w:t>.</w:t>
      </w:r>
      <w:r w:rsidRPr="001E398C">
        <w:t xml:space="preserve"> Typically, a BESS consists of </w:t>
      </w:r>
      <w:r w:rsidR="001554B6" w:rsidRPr="001E398C">
        <w:t xml:space="preserve">numerous </w:t>
      </w:r>
      <w:r w:rsidRPr="001E398C">
        <w:t xml:space="preserve">battery cells that are interconnected </w:t>
      </w:r>
      <w:commentRangeStart w:id="57"/>
      <w:commentRangeStart w:id="58"/>
      <w:r w:rsidRPr="001E398C">
        <w:t xml:space="preserve">by series-parallel circuitry </w:t>
      </w:r>
      <w:commentRangeEnd w:id="57"/>
      <w:r w:rsidR="00A0741F">
        <w:rPr>
          <w:rStyle w:val="ad"/>
        </w:rPr>
        <w:commentReference w:id="57"/>
      </w:r>
      <w:commentRangeEnd w:id="58"/>
      <w:r w:rsidR="008E36C5">
        <w:rPr>
          <w:rStyle w:val="ad"/>
        </w:rPr>
        <w:commentReference w:id="58"/>
      </w:r>
      <w:r w:rsidRPr="001E398C">
        <w:t>to provide the</w:t>
      </w:r>
      <w:r w:rsidR="00926C54" w:rsidRPr="001E398C">
        <w:t xml:space="preserve"> </w:t>
      </w:r>
      <w:r w:rsidRPr="001E398C">
        <w:t>required</w:t>
      </w:r>
      <w:r w:rsidR="00CF71EB" w:rsidRPr="001E398C">
        <w:t xml:space="preserve"> charge</w:t>
      </w:r>
      <w:ins w:id="59" w:author="ChengQian" w:date="2023-04-24T15:48:00Z">
        <w:r w:rsidR="00A0741F">
          <w:rPr>
            <w:rFonts w:hint="eastAsia"/>
          </w:rPr>
          <w:t>d</w:t>
        </w:r>
      </w:ins>
      <w:r w:rsidR="00CF71EB" w:rsidRPr="001E398C">
        <w:t xml:space="preserve"> </w:t>
      </w:r>
      <w:del w:id="60" w:author="ChengQian" w:date="2023-04-24T15:48:00Z">
        <w:r w:rsidR="00CF71EB" w:rsidRPr="001E398C" w:rsidDel="00A0741F">
          <w:delText>storage</w:delText>
        </w:r>
        <w:r w:rsidRPr="001E398C" w:rsidDel="00A0741F">
          <w:delText xml:space="preserve"> </w:delText>
        </w:r>
      </w:del>
      <w:r w:rsidRPr="001E398C">
        <w:lastRenderedPageBreak/>
        <w:t xml:space="preserve">capacity and output voltage. </w:t>
      </w:r>
      <w:r w:rsidR="00AE0ED8" w:rsidRPr="001E398C">
        <w:t xml:space="preserve">For the </w:t>
      </w:r>
      <w:r w:rsidR="00F2724B" w:rsidRPr="001E398C">
        <w:t>traditional</w:t>
      </w:r>
      <w:r w:rsidR="00AE0ED8" w:rsidRPr="001E398C">
        <w:t xml:space="preserve"> </w:t>
      </w:r>
      <w:r w:rsidR="006F02FF" w:rsidRPr="001E398C">
        <w:t xml:space="preserve">BESS, the connections between batteries are fixed and the performance of system is limited by the worst cell, </w:t>
      </w:r>
      <w:del w:id="61" w:author="ChengQian" w:date="2023-04-24T15:49:00Z">
        <w:r w:rsidR="006F02FF" w:rsidRPr="001E398C" w:rsidDel="00A0741F">
          <w:rPr>
            <w:rFonts w:hint="eastAsia"/>
          </w:rPr>
          <w:delText>a phenomenon</w:delText>
        </w:r>
      </w:del>
      <w:ins w:id="62" w:author="ChengQian" w:date="2023-04-24T15:49:00Z">
        <w:r w:rsidR="00A0741F">
          <w:rPr>
            <w:rFonts w:hint="eastAsia"/>
          </w:rPr>
          <w:t>as</w:t>
        </w:r>
        <w:r w:rsidR="00A0741F">
          <w:t xml:space="preserve"> the result of</w:t>
        </w:r>
      </w:ins>
      <w:del w:id="63" w:author="ChengQian" w:date="2023-04-24T15:49:00Z">
        <w:r w:rsidR="006F02FF" w:rsidRPr="001E398C" w:rsidDel="00A0741F">
          <w:delText xml:space="preserve"> known as</w:delText>
        </w:r>
      </w:del>
      <w:r w:rsidR="006F02FF" w:rsidRPr="001E398C">
        <w:t xml:space="preserve"> the cask effect.</w:t>
      </w:r>
      <w:r w:rsidR="00F2724B" w:rsidRPr="001E398C">
        <w:t xml:space="preserve"> Furthermore, </w:t>
      </w:r>
      <w:del w:id="64" w:author="ChengQian" w:date="2023-04-24T16:07:00Z">
        <w:r w:rsidR="00F2724B" w:rsidRPr="001E398C" w:rsidDel="00FF3AF9">
          <w:delText xml:space="preserve">the </w:delText>
        </w:r>
      </w:del>
      <w:r w:rsidR="00F2724B" w:rsidRPr="001E398C">
        <w:t>reliability and</w:t>
      </w:r>
      <w:ins w:id="65" w:author="ChengQian" w:date="2023-04-24T16:07:00Z">
        <w:r w:rsidR="00FF3AF9">
          <w:t xml:space="preserve"> even</w:t>
        </w:r>
      </w:ins>
      <w:r w:rsidR="00F2724B" w:rsidRPr="001E398C">
        <w:t xml:space="preserve"> safety </w:t>
      </w:r>
      <w:ins w:id="66" w:author="ChengQian" w:date="2023-04-24T16:07:00Z">
        <w:r w:rsidR="00FF3AF9">
          <w:t xml:space="preserve">issues </w:t>
        </w:r>
      </w:ins>
      <w:ins w:id="67" w:author="ChengQian" w:date="2023-04-24T16:09:00Z">
        <w:r w:rsidR="00F43938">
          <w:t>will</w:t>
        </w:r>
      </w:ins>
      <w:ins w:id="68" w:author="ChengQian" w:date="2023-04-24T16:07:00Z">
        <w:r w:rsidR="00FF3AF9">
          <w:t xml:space="preserve"> also be</w:t>
        </w:r>
      </w:ins>
      <w:ins w:id="69" w:author="ChengQian" w:date="2023-04-24T16:08:00Z">
        <w:r w:rsidR="00FF3AF9">
          <w:t xml:space="preserve"> aroused</w:t>
        </w:r>
      </w:ins>
      <w:del w:id="70" w:author="ChengQian" w:date="2023-04-24T16:08:00Z">
        <w:r w:rsidR="00F2724B" w:rsidRPr="001E398C" w:rsidDel="00FF3AF9">
          <w:delText>of traditional BESS are also insufficient</w:delText>
        </w:r>
      </w:del>
      <w:r w:rsidR="00F2724B" w:rsidRPr="001E398C">
        <w:t xml:space="preserve"> since the </w:t>
      </w:r>
      <w:del w:id="71" w:author="ChengQian" w:date="2023-04-24T16:06:00Z">
        <w:r w:rsidR="00F2724B" w:rsidRPr="001E398C" w:rsidDel="000C0192">
          <w:delText xml:space="preserve">fault </w:delText>
        </w:r>
      </w:del>
      <w:ins w:id="72" w:author="ChengQian" w:date="2023-04-24T16:06:00Z">
        <w:r w:rsidR="000C0192">
          <w:t>failed</w:t>
        </w:r>
        <w:r w:rsidR="000C0192" w:rsidRPr="001E398C">
          <w:t xml:space="preserve"> </w:t>
        </w:r>
      </w:ins>
      <w:r w:rsidR="00F2724B" w:rsidRPr="001E398C">
        <w:t>battery cannot be</w:t>
      </w:r>
      <w:ins w:id="73" w:author="ChengQian" w:date="2023-04-24T16:11:00Z">
        <w:r w:rsidR="00F43938">
          <w:t xml:space="preserve"> promptly</w:t>
        </w:r>
      </w:ins>
      <w:r w:rsidR="00F2724B" w:rsidRPr="001E398C">
        <w:t xml:space="preserve"> isolated </w:t>
      </w:r>
      <w:del w:id="74" w:author="ChengQian" w:date="2023-04-24T16:12:00Z">
        <w:r w:rsidR="006D233C" w:rsidRPr="001E398C" w:rsidDel="00B675CA">
          <w:delText xml:space="preserve">and </w:delText>
        </w:r>
      </w:del>
      <w:ins w:id="75" w:author="ChengQian" w:date="2023-04-24T16:12:00Z">
        <w:r w:rsidR="00B675CA">
          <w:t>to</w:t>
        </w:r>
        <w:r w:rsidR="001B4612">
          <w:t xml:space="preserve"> exacerbate</w:t>
        </w:r>
        <w:r w:rsidR="00B675CA" w:rsidRPr="001E398C">
          <w:t xml:space="preserve"> </w:t>
        </w:r>
      </w:ins>
      <w:r w:rsidR="006D233C" w:rsidRPr="001E398C">
        <w:t>the degradation of</w:t>
      </w:r>
      <w:ins w:id="76" w:author="ChengQian" w:date="2023-04-24T16:12:00Z">
        <w:r w:rsidR="001B4612">
          <w:t xml:space="preserve"> the other</w:t>
        </w:r>
      </w:ins>
      <w:r w:rsidR="006D233C" w:rsidRPr="001E398C">
        <w:t xml:space="preserve"> </w:t>
      </w:r>
      <w:del w:id="77" w:author="ChengQian" w:date="2023-04-24T16:13:00Z">
        <w:r w:rsidR="006D233C" w:rsidRPr="001E398C" w:rsidDel="001B4612">
          <w:delText>cells in poor condition</w:delText>
        </w:r>
      </w:del>
      <w:ins w:id="78" w:author="ChengQian" w:date="2023-04-24T16:13:00Z">
        <w:r w:rsidR="001B4612">
          <w:t>batteries</w:t>
        </w:r>
      </w:ins>
      <w:r w:rsidR="006D233C" w:rsidRPr="001E398C">
        <w:t xml:space="preserve"> </w:t>
      </w:r>
      <w:del w:id="79" w:author="ChengQian" w:date="2023-04-24T16:13:00Z">
        <w:r w:rsidR="006D233C" w:rsidRPr="001E398C" w:rsidDel="001B4612">
          <w:delText>is accelerated by multiple charge/discharge cycles</w:delText>
        </w:r>
      </w:del>
      <w:ins w:id="80" w:author="ChengQian" w:date="2023-04-24T16:13:00Z">
        <w:r w:rsidR="001B4612">
          <w:t>during the operational process</w:t>
        </w:r>
      </w:ins>
      <w:r w:rsidR="006D233C" w:rsidRPr="001E398C">
        <w:t xml:space="preserve"> [5, 6].</w:t>
      </w:r>
      <w:r w:rsidR="005845EF" w:rsidRPr="001E398C">
        <w:t xml:space="preserve"> </w:t>
      </w:r>
      <w:ins w:id="81" w:author="ChengQian" w:date="2023-04-24T16:14:00Z">
        <w:r w:rsidR="00165A0C">
          <w:t xml:space="preserve">Undoubtedly </w:t>
        </w:r>
      </w:ins>
      <w:del w:id="82" w:author="ChengQian" w:date="2023-04-24T16:14:00Z">
        <w:r w:rsidRPr="001E398C" w:rsidDel="00165A0C">
          <w:delText>T</w:delText>
        </w:r>
      </w:del>
      <w:ins w:id="83" w:author="ChengQian" w:date="2023-04-24T16:14:00Z">
        <w:r w:rsidR="00165A0C">
          <w:t>t</w:t>
        </w:r>
      </w:ins>
      <w:r w:rsidRPr="001E398C">
        <w:t xml:space="preserve">hese </w:t>
      </w:r>
      <w:r w:rsidR="00842678" w:rsidRPr="001E398C">
        <w:t>issues hinder the practical application of traditional BESSs</w:t>
      </w:r>
      <w:r w:rsidRPr="001E398C">
        <w:t>.</w:t>
      </w:r>
    </w:p>
    <w:p w14:paraId="4893F0E5" w14:textId="706E9725" w:rsidR="003F6972" w:rsidRPr="001E398C" w:rsidRDefault="001E5950" w:rsidP="003564B5">
      <w:pPr>
        <w:ind w:firstLine="420"/>
      </w:pPr>
      <w:r w:rsidRPr="001E398C">
        <w:t xml:space="preserve">Reconfigurable Battery System (RBS), which can dynamically switch </w:t>
      </w:r>
      <w:del w:id="84" w:author="ChengQian" w:date="2023-04-26T08:36:00Z">
        <w:r w:rsidRPr="001E398C" w:rsidDel="000C5FE6">
          <w:delText xml:space="preserve">between </w:delText>
        </w:r>
      </w:del>
      <w:ins w:id="85" w:author="ChengQian" w:date="2023-04-26T08:36:00Z">
        <w:r w:rsidR="000C5FE6">
          <w:t>to arbitrary</w:t>
        </w:r>
        <w:r w:rsidR="000C5FE6" w:rsidRPr="001E398C">
          <w:t xml:space="preserve"> </w:t>
        </w:r>
      </w:ins>
      <w:del w:id="86" w:author="ChengQian" w:date="2023-04-26T08:36:00Z">
        <w:r w:rsidRPr="001E398C" w:rsidDel="000C5FE6">
          <w:delText xml:space="preserve">different </w:delText>
        </w:r>
      </w:del>
      <w:r w:rsidRPr="001E398C">
        <w:t>circuit configurations as required, is expected to solve the above problem</w:t>
      </w:r>
      <w:ins w:id="87" w:author="ChengQian" w:date="2023-04-26T08:35:00Z">
        <w:r w:rsidR="000C5FE6">
          <w:t>s</w:t>
        </w:r>
      </w:ins>
      <w:del w:id="88" w:author="ChengQian" w:date="2023-04-26T08:35:00Z">
        <w:r w:rsidRPr="001E398C" w:rsidDel="001E0103">
          <w:delText xml:space="preserve"> of traditional BESSs</w:delText>
        </w:r>
      </w:del>
      <w:r w:rsidRPr="001E398C">
        <w:t xml:space="preserve"> [9].</w:t>
      </w:r>
      <w:commentRangeStart w:id="89"/>
      <w:commentRangeStart w:id="90"/>
      <w:commentRangeStart w:id="91"/>
      <w:r w:rsidRPr="001E398C">
        <w:t xml:space="preserve"> Unlike </w:t>
      </w:r>
      <w:r w:rsidR="0091625D" w:rsidRPr="001E398C">
        <w:t>traditional</w:t>
      </w:r>
      <w:r w:rsidRPr="001E398C">
        <w:t xml:space="preserve"> BESSs</w:t>
      </w:r>
      <w:r w:rsidR="0091625D" w:rsidRPr="001E398C">
        <w:t xml:space="preserve"> with </w:t>
      </w:r>
      <w:ins w:id="92" w:author="ChengQian" w:date="2023-04-26T08:36:00Z">
        <w:r w:rsidR="000C5FE6">
          <w:t xml:space="preserve">a </w:t>
        </w:r>
      </w:ins>
      <w:r w:rsidR="0091625D" w:rsidRPr="001E398C">
        <w:t xml:space="preserve">fixed </w:t>
      </w:r>
      <w:ins w:id="93" w:author="ChengQian" w:date="2023-04-26T08:37:00Z">
        <w:r w:rsidR="000C5FE6">
          <w:t xml:space="preserve">battery </w:t>
        </w:r>
      </w:ins>
      <w:r w:rsidR="0091625D" w:rsidRPr="001E398C">
        <w:t>connection</w:t>
      </w:r>
      <w:r w:rsidRPr="001E398C">
        <w:t xml:space="preserve">, </w:t>
      </w:r>
      <w:r w:rsidR="0091625D" w:rsidRPr="001E398C">
        <w:t>RBS</w:t>
      </w:r>
      <w:r w:rsidRPr="001E398C">
        <w:t xml:space="preserve"> use additional switches to change the series/parallel </w:t>
      </w:r>
      <w:r w:rsidR="0091625D" w:rsidRPr="001E398C">
        <w:t>connection mode</w:t>
      </w:r>
      <w:r w:rsidRPr="001E398C">
        <w:t xml:space="preserve"> between batteries</w:t>
      </w:r>
      <w:r w:rsidR="00A13E57" w:rsidRPr="001E398C">
        <w:t xml:space="preserve">, which </w:t>
      </w:r>
      <w:r w:rsidR="00CC7263" w:rsidRPr="001E398C">
        <w:t>greatly improves the flexibility, safety and reliability of the system</w:t>
      </w:r>
      <w:r w:rsidRPr="001E398C">
        <w:t>.</w:t>
      </w:r>
      <w:r w:rsidR="003564B5" w:rsidRPr="001E398C">
        <w:rPr>
          <w:rFonts w:hint="eastAsia"/>
        </w:rPr>
        <w:t xml:space="preserve"> </w:t>
      </w:r>
      <w:commentRangeEnd w:id="89"/>
      <w:r w:rsidR="00432676">
        <w:rPr>
          <w:rStyle w:val="ad"/>
        </w:rPr>
        <w:commentReference w:id="89"/>
      </w:r>
      <w:commentRangeEnd w:id="90"/>
      <w:r w:rsidR="00B76F74">
        <w:rPr>
          <w:rStyle w:val="ad"/>
        </w:rPr>
        <w:commentReference w:id="90"/>
      </w:r>
      <w:commentRangeEnd w:id="91"/>
      <w:r w:rsidR="00DA32B1">
        <w:rPr>
          <w:rStyle w:val="ad"/>
        </w:rPr>
        <w:commentReference w:id="91"/>
      </w:r>
      <w:r w:rsidRPr="001E398C">
        <w:t>Fig</w:t>
      </w:r>
      <w:r w:rsidR="00B40FE4" w:rsidRPr="001E398C">
        <w:t>.</w:t>
      </w:r>
      <w:r w:rsidR="00EB09DF" w:rsidRPr="001E398C">
        <w:t>1</w:t>
      </w:r>
      <w:r w:rsidR="00B40FE4" w:rsidRPr="001E398C">
        <w:t xml:space="preserve"> </w:t>
      </w:r>
      <w:r w:rsidRPr="001E398C">
        <w:t xml:space="preserve">shows two </w:t>
      </w:r>
      <w:r w:rsidR="00103317" w:rsidRPr="001E398C">
        <w:t>popular</w:t>
      </w:r>
      <w:r w:rsidR="00EB09DF" w:rsidRPr="001E398C">
        <w:t xml:space="preserve"> </w:t>
      </w:r>
      <w:ins w:id="94" w:author="ChengQian" w:date="2023-04-26T08:42:00Z">
        <w:r w:rsidR="0064760C">
          <w:t xml:space="preserve">typologies of the </w:t>
        </w:r>
      </w:ins>
      <w:r w:rsidR="00EB09DF" w:rsidRPr="001E398C">
        <w:t>RBS</w:t>
      </w:r>
      <w:r w:rsidR="00103317" w:rsidRPr="001E398C">
        <w:t>s</w:t>
      </w:r>
      <w:r w:rsidR="00EB09DF" w:rsidRPr="001E398C">
        <w:t xml:space="preserve"> developed by Lawson [7] and </w:t>
      </w:r>
      <w:proofErr w:type="spellStart"/>
      <w:r w:rsidR="00EB09DF" w:rsidRPr="001E398C">
        <w:t>Visairo</w:t>
      </w:r>
      <w:proofErr w:type="spellEnd"/>
      <w:r w:rsidR="00EB09DF" w:rsidRPr="001E398C">
        <w:t xml:space="preserve"> [8] respectively.</w:t>
      </w:r>
      <w:r w:rsidR="00103317" w:rsidRPr="001E398C">
        <w:t xml:space="preserve"> </w:t>
      </w:r>
      <w:r w:rsidR="002E6230" w:rsidRPr="001E398C">
        <w:t>Taking the RBS shown in Fig.1 (</w:t>
      </w:r>
      <w:r w:rsidR="00B7591E" w:rsidRPr="001E398C">
        <w:t>b</w:t>
      </w:r>
      <w:r w:rsidR="002E6230" w:rsidRPr="001E398C">
        <w:t xml:space="preserve">) as example, </w:t>
      </w:r>
      <w:ins w:id="95" w:author="ChengQian" w:date="2023-04-26T08:44:00Z">
        <w:r w:rsidR="0087482F">
          <w:t xml:space="preserve">the </w:t>
        </w:r>
      </w:ins>
      <w:r w:rsidR="002E6230" w:rsidRPr="001E398C">
        <w:t xml:space="preserve">batteries </w:t>
      </w:r>
      <w:del w:id="96" w:author="ChengQian" w:date="2023-04-26T08:44:00Z">
        <w:r w:rsidR="002E6230" w:rsidRPr="001E398C" w:rsidDel="0087482F">
          <w:delText>in the RBS can be</w:delText>
        </w:r>
      </w:del>
      <w:ins w:id="97" w:author="ChengQian" w:date="2023-04-26T08:44:00Z">
        <w:r w:rsidR="0087482F">
          <w:t>are</w:t>
        </w:r>
      </w:ins>
      <w:r w:rsidR="002E6230" w:rsidRPr="001E398C">
        <w:t xml:space="preserve"> connected </w:t>
      </w:r>
      <w:ins w:id="98" w:author="ChengQian" w:date="2023-04-26T08:46:00Z">
        <w:r w:rsidR="002A4F95">
          <w:t xml:space="preserve">not only </w:t>
        </w:r>
      </w:ins>
      <w:r w:rsidR="002E6230" w:rsidRPr="001E398C">
        <w:t>in series when the</w:t>
      </w:r>
      <w:ins w:id="99" w:author="ChengQian" w:date="2023-04-26T08:44:00Z">
        <w:r w:rsidR="0087482F">
          <w:t xml:space="preserve"> swit</w:t>
        </w:r>
      </w:ins>
      <w:ins w:id="100" w:author="ChengQian" w:date="2023-04-26T08:45:00Z">
        <w:r w:rsidR="0087482F">
          <w:t>ches</w:t>
        </w:r>
      </w:ins>
      <w:r w:rsidR="002E6230"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rsidR="00B7591E"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5</m:t>
            </m:r>
          </m:sub>
        </m:sSub>
      </m:oMath>
      <w:r w:rsidR="00B7591E"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6</m:t>
            </m:r>
          </m:sub>
        </m:sSub>
      </m:oMath>
      <w:r w:rsidR="00B7591E"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7</m:t>
            </m:r>
          </m:sub>
        </m:sSub>
      </m:oMath>
      <w:r w:rsidR="00B7591E"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8</m:t>
            </m:r>
          </m:sub>
        </m:sSub>
      </m:oMath>
      <w:r w:rsidR="00B7591E"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9</m:t>
            </m:r>
          </m:sub>
        </m:sSub>
      </m:oMath>
      <w:r w:rsidR="00B7591E" w:rsidRPr="001E398C">
        <w:t xml:space="preserve">, and </w:t>
      </w:r>
      <m:oMath>
        <m:sSub>
          <m:sSubPr>
            <m:ctrlPr>
              <w:rPr>
                <w:rFonts w:ascii="Cambria Math" w:hAnsi="Cambria Math"/>
                <w:i/>
              </w:rPr>
            </m:ctrlPr>
          </m:sSubPr>
          <m:e>
            <m:r>
              <w:rPr>
                <w:rFonts w:ascii="Cambria Math" w:hAnsi="Cambria Math"/>
              </w:rPr>
              <m:t>S</m:t>
            </m:r>
          </m:e>
          <m:sub>
            <m:r>
              <w:rPr>
                <w:rFonts w:ascii="Cambria Math" w:hAnsi="Cambria Math"/>
              </w:rPr>
              <m:t>13</m:t>
            </m:r>
          </m:sub>
        </m:sSub>
      </m:oMath>
      <w:r w:rsidR="002E6230" w:rsidRPr="001E398C">
        <w:t xml:space="preserve"> are closed, </w:t>
      </w:r>
      <w:del w:id="101" w:author="ChengQian" w:date="2023-04-26T08:45:00Z">
        <w:r w:rsidR="002E6230" w:rsidRPr="001E398C" w:rsidDel="001D36B7">
          <w:delText xml:space="preserve">and </w:delText>
        </w:r>
      </w:del>
      <w:ins w:id="102" w:author="ChengQian" w:date="2023-04-26T08:45:00Z">
        <w:r w:rsidR="001D36B7">
          <w:t>but</w:t>
        </w:r>
        <w:r w:rsidR="001D36B7" w:rsidRPr="001E398C">
          <w:t xml:space="preserve"> </w:t>
        </w:r>
        <w:r w:rsidR="0087482F">
          <w:t xml:space="preserve">also </w:t>
        </w:r>
      </w:ins>
      <w:del w:id="103" w:author="ChengQian" w:date="2023-04-26T08:45:00Z">
        <w:r w:rsidR="002E6230" w:rsidRPr="001E398C" w:rsidDel="0087482F">
          <w:delText xml:space="preserve">batteries can also be connected </w:delText>
        </w:r>
      </w:del>
      <w:r w:rsidR="002E6230" w:rsidRPr="001E398C">
        <w:t>in parallel</w:t>
      </w:r>
      <w:r w:rsidR="00103317" w:rsidRPr="001E398C">
        <w:t xml:space="preserve"> </w:t>
      </w:r>
      <w:r w:rsidR="002E6230" w:rsidRPr="001E398C">
        <w:t xml:space="preserve">when </w:t>
      </w:r>
      <w:del w:id="104" w:author="ChengQian" w:date="2023-04-26T08:45:00Z">
        <w:r w:rsidR="002E6230" w:rsidRPr="001E398C" w:rsidDel="0087482F">
          <w:delText xml:space="preserve">only </w:delText>
        </w:r>
      </w:del>
      <m:oMath>
        <m:sSub>
          <m:sSubPr>
            <m:ctrlPr>
              <w:rPr>
                <w:rFonts w:ascii="Cambria Math" w:hAnsi="Cambria Math"/>
                <w:i/>
              </w:rPr>
            </m:ctrlPr>
          </m:sSubPr>
          <m:e>
            <m:r>
              <w:rPr>
                <w:rFonts w:ascii="Cambria Math" w:hAnsi="Cambria Math"/>
              </w:rPr>
              <m:t>S</m:t>
            </m:r>
          </m:e>
          <m:sub>
            <m:r>
              <w:rPr>
                <w:rFonts w:ascii="Cambria Math" w:hAnsi="Cambria Math"/>
              </w:rPr>
              <m:t>1</m:t>
            </m:r>
          </m:sub>
        </m:sSub>
      </m:oMath>
      <w:r w:rsidR="00012FF9"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2</m:t>
            </m:r>
          </m:sub>
        </m:sSub>
      </m:oMath>
      <w:r w:rsidR="00012FF9"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3</m:t>
            </m:r>
          </m:sub>
        </m:sSub>
      </m:oMath>
      <w:r w:rsidR="00012FF9"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4</m:t>
            </m:r>
          </m:sub>
        </m:sSub>
      </m:oMath>
      <w:r w:rsidR="00012FF9"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5</m:t>
            </m:r>
          </m:sub>
        </m:sSub>
      </m:oMath>
      <w:r w:rsidR="00012FF9"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9</m:t>
            </m:r>
          </m:sub>
        </m:sSub>
      </m:oMath>
      <w:r w:rsidR="00012FF9"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10</m:t>
            </m:r>
          </m:sub>
        </m:sSub>
      </m:oMath>
      <w:r w:rsidR="00012FF9"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11</m:t>
            </m:r>
          </m:sub>
        </m:sSub>
      </m:oMath>
      <w:r w:rsidR="00012FF9"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12</m:t>
            </m:r>
          </m:sub>
        </m:sSub>
      </m:oMath>
      <w:r w:rsidR="00012FF9" w:rsidRPr="001E398C">
        <w:t xml:space="preserve"> and </w:t>
      </w:r>
      <m:oMath>
        <m:sSub>
          <m:sSubPr>
            <m:ctrlPr>
              <w:rPr>
                <w:rFonts w:ascii="Cambria Math" w:hAnsi="Cambria Math"/>
                <w:i/>
              </w:rPr>
            </m:ctrlPr>
          </m:sSubPr>
          <m:e>
            <m:r>
              <w:rPr>
                <w:rFonts w:ascii="Cambria Math" w:hAnsi="Cambria Math"/>
              </w:rPr>
              <m:t>S</m:t>
            </m:r>
          </m:e>
          <m:sub>
            <m:r>
              <w:rPr>
                <w:rFonts w:ascii="Cambria Math" w:hAnsi="Cambria Math"/>
              </w:rPr>
              <m:t>13</m:t>
            </m:r>
          </m:sub>
        </m:sSub>
      </m:oMath>
      <w:r w:rsidR="002E6230" w:rsidRPr="001E398C">
        <w:t xml:space="preserve"> are closed.</w:t>
      </w:r>
      <w:r w:rsidR="00B23CF7" w:rsidRPr="001E398C">
        <w:t xml:space="preserve"> Furthermore, when an unhealthy battery</w:t>
      </w:r>
      <w:ins w:id="105" w:author="ChengQian" w:date="2023-04-26T08:46:00Z">
        <w:r w:rsidR="00D66266">
          <w:t>,</w:t>
        </w:r>
      </w:ins>
      <w:r w:rsidR="00B23CF7" w:rsidRPr="001E398C">
        <w:t xml:space="preserve"> </w:t>
      </w:r>
      <w:del w:id="106" w:author="ChengQian" w:date="2023-04-26T08:46:00Z">
        <w:r w:rsidR="00B23CF7" w:rsidRPr="001E398C" w:rsidDel="00D66266">
          <w:delText>(</w:delText>
        </w:r>
      </w:del>
      <w:ins w:id="107" w:author="ChengQian" w:date="2023-04-26T08:46:00Z">
        <w:r w:rsidR="00D66266">
          <w:t xml:space="preserve">for instance </w:t>
        </w:r>
      </w:ins>
      <w:r w:rsidR="00B23CF7" w:rsidRPr="001E398C">
        <w:t xml:space="preserve">the orange </w:t>
      </w:r>
      <w:del w:id="108" w:author="ChengQian" w:date="2023-04-26T08:47:00Z">
        <w:r w:rsidR="00B23CF7" w:rsidRPr="001E398C" w:rsidDel="00386C39">
          <w:delText xml:space="preserve">battery </w:delText>
        </w:r>
      </w:del>
      <w:ins w:id="109" w:author="ChengQian" w:date="2023-04-26T08:47:00Z">
        <w:r w:rsidR="00386C39">
          <w:t>one</w:t>
        </w:r>
        <w:r w:rsidR="00386C39" w:rsidRPr="001E398C">
          <w:t xml:space="preserve"> </w:t>
        </w:r>
      </w:ins>
      <w:r w:rsidR="00B23CF7" w:rsidRPr="001E398C">
        <w:t xml:space="preserve">in </w:t>
      </w:r>
      <w:ins w:id="110" w:author="ChengQian" w:date="2023-04-26T08:46:00Z">
        <w:r w:rsidR="00D66266" w:rsidRPr="001E398C">
          <w:t>Fig.1 (</w:t>
        </w:r>
        <w:r w:rsidR="00D66266">
          <w:t>a</w:t>
        </w:r>
        <w:r w:rsidR="00D66266" w:rsidRPr="001E398C">
          <w:t>)</w:t>
        </w:r>
        <w:r w:rsidR="00D66266">
          <w:t>,</w:t>
        </w:r>
      </w:ins>
      <w:del w:id="111" w:author="ChengQian" w:date="2023-04-26T08:46:00Z">
        <w:r w:rsidR="00B23CF7" w:rsidRPr="001E398C" w:rsidDel="00D66266">
          <w:delText>the figure)</w:delText>
        </w:r>
      </w:del>
      <w:r w:rsidR="00B23CF7" w:rsidRPr="001E398C">
        <w:t xml:space="preserve"> exists in the </w:t>
      </w:r>
      <w:del w:id="112" w:author="ChengQian" w:date="2023-04-26T08:47:00Z">
        <w:r w:rsidR="00B23CF7" w:rsidRPr="001E398C" w:rsidDel="00386C39">
          <w:delText>system</w:delText>
        </w:r>
      </w:del>
      <w:ins w:id="113" w:author="ChengQian" w:date="2023-04-26T08:47:00Z">
        <w:r w:rsidR="00386C39">
          <w:t>RBS</w:t>
        </w:r>
      </w:ins>
      <w:r w:rsidR="00B23CF7" w:rsidRPr="001E398C">
        <w:t xml:space="preserve">, </w:t>
      </w:r>
      <w:del w:id="114" w:author="ChengQian" w:date="2023-04-26T08:48:00Z">
        <w:r w:rsidR="00B23CF7" w:rsidRPr="001E398C" w:rsidDel="00386C39">
          <w:delText>the isolation of the battery</w:delText>
        </w:r>
      </w:del>
      <w:ins w:id="115" w:author="ChengQian" w:date="2023-04-26T08:48:00Z">
        <w:r w:rsidR="00386C39">
          <w:t>it</w:t>
        </w:r>
      </w:ins>
      <w:r w:rsidR="00B23CF7" w:rsidRPr="001E398C">
        <w:t xml:space="preserve"> can be </w:t>
      </w:r>
      <w:del w:id="116" w:author="ChengQian" w:date="2023-04-26T08:48:00Z">
        <w:r w:rsidR="00B23CF7" w:rsidRPr="001E398C" w:rsidDel="00386C39">
          <w:delText xml:space="preserve">achieved </w:delText>
        </w:r>
      </w:del>
      <w:ins w:id="117" w:author="ChengQian" w:date="2023-04-26T08:48:00Z">
        <w:r w:rsidR="00386C39">
          <w:t>isolated</w:t>
        </w:r>
        <w:r w:rsidR="00386C39" w:rsidRPr="001E398C">
          <w:t xml:space="preserve"> </w:t>
        </w:r>
      </w:ins>
      <w:r w:rsidR="00B23CF7" w:rsidRPr="001E398C">
        <w:t xml:space="preserve">by closing </w:t>
      </w:r>
      <w:del w:id="118" w:author="ChengQian" w:date="2023-04-26T08:48:00Z">
        <w:r w:rsidR="00B23CF7" w:rsidRPr="001E398C" w:rsidDel="00386C39">
          <w:delText xml:space="preserve">the </w:delText>
        </w:r>
      </w:del>
      <w:ins w:id="119" w:author="ChengQian" w:date="2023-04-26T08:48:00Z">
        <w:r w:rsidR="00386C39">
          <w:t>its</w:t>
        </w:r>
        <w:r w:rsidR="00386C39" w:rsidRPr="001E398C">
          <w:t xml:space="preserve"> </w:t>
        </w:r>
      </w:ins>
      <w:r w:rsidR="00B23CF7" w:rsidRPr="001E398C">
        <w:t xml:space="preserve">three adjacent switches </w:t>
      </w:r>
      <w:del w:id="120" w:author="ChengQian" w:date="2023-04-26T08:49:00Z">
        <w:r w:rsidR="00B23CF7" w:rsidRPr="001E398C" w:rsidDel="00386C39">
          <w:delText>marked in the figure</w:delText>
        </w:r>
      </w:del>
      <w:ins w:id="121" w:author="ChengQian" w:date="2023-04-26T08:49:00Z">
        <w:r w:rsidR="00386C39">
          <w:t>(i.e. S</w:t>
        </w:r>
        <w:r w:rsidR="00386C39">
          <w:rPr>
            <w:vertAlign w:val="subscript"/>
          </w:rPr>
          <w:t>5</w:t>
        </w:r>
        <w:r w:rsidR="00386C39">
          <w:t>, S</w:t>
        </w:r>
        <w:r w:rsidR="00386C39">
          <w:rPr>
            <w:vertAlign w:val="subscript"/>
          </w:rPr>
          <w:t>7</w:t>
        </w:r>
        <w:r w:rsidR="00386C39">
          <w:t xml:space="preserve"> and S</w:t>
        </w:r>
        <w:r w:rsidR="00386C39">
          <w:rPr>
            <w:vertAlign w:val="subscript"/>
          </w:rPr>
          <w:t>8</w:t>
        </w:r>
        <w:r w:rsidR="00386C39">
          <w:t>)</w:t>
        </w:r>
      </w:ins>
      <w:r w:rsidR="00B23CF7" w:rsidRPr="001E398C">
        <w:t xml:space="preserve"> and opening the switch</w:t>
      </w:r>
      <w:ins w:id="122" w:author="ChengQian" w:date="2023-04-26T08:49:00Z">
        <w:r w:rsidR="00386C39">
          <w:t xml:space="preserve"> </w:t>
        </w:r>
      </w:ins>
      <w:del w:id="123" w:author="ChengQian" w:date="2023-04-26T08:49:00Z">
        <w:r w:rsidR="00B23CF7" w:rsidRPr="001E398C" w:rsidDel="00386C39">
          <w:delText xml:space="preserve"> </w:delText>
        </w:r>
      </w:del>
      <w:r w:rsidR="00B23CF7" w:rsidRPr="001E398C">
        <w:t xml:space="preserve">below </w:t>
      </w:r>
      <w:del w:id="124" w:author="ChengQian" w:date="2023-04-26T08:49:00Z">
        <w:r w:rsidR="00B23CF7" w:rsidRPr="001E398C" w:rsidDel="00386C39">
          <w:delText xml:space="preserve">the </w:delText>
        </w:r>
      </w:del>
      <w:ins w:id="125" w:author="ChengQian" w:date="2023-04-26T08:49:00Z">
        <w:r w:rsidR="00386C39" w:rsidRPr="001E398C">
          <w:t>th</w:t>
        </w:r>
        <w:r w:rsidR="00386C39">
          <w:t>at</w:t>
        </w:r>
        <w:r w:rsidR="00386C39" w:rsidRPr="001E398C">
          <w:t xml:space="preserve"> </w:t>
        </w:r>
      </w:ins>
      <w:r w:rsidR="00B23CF7" w:rsidRPr="001E398C">
        <w:t>battery</w:t>
      </w:r>
      <w:ins w:id="126" w:author="ChengQian" w:date="2023-04-26T08:49:00Z">
        <w:r w:rsidR="00386C39">
          <w:t xml:space="preserve"> (i.e. S</w:t>
        </w:r>
        <w:r w:rsidR="00386C39">
          <w:rPr>
            <w:vertAlign w:val="subscript"/>
          </w:rPr>
          <w:t>6</w:t>
        </w:r>
        <w:r w:rsidR="00386C39">
          <w:t>)</w:t>
        </w:r>
      </w:ins>
      <w:r w:rsidR="00B23CF7" w:rsidRPr="001E398C">
        <w:t xml:space="preserve"> to ensure the </w:t>
      </w:r>
      <w:del w:id="127" w:author="ChengQian" w:date="2023-04-26T08:50:00Z">
        <w:r w:rsidR="00B23CF7" w:rsidRPr="001E398C" w:rsidDel="00BE60AD">
          <w:delText xml:space="preserve">reliable operation of the </w:delText>
        </w:r>
      </w:del>
      <w:r w:rsidR="00B23CF7" w:rsidRPr="001E398C">
        <w:t>system</w:t>
      </w:r>
      <w:ins w:id="128" w:author="ChengQian" w:date="2023-04-26T08:50:00Z">
        <w:r w:rsidR="00BE60AD">
          <w:t xml:space="preserve"> still remains a reliable working mode</w:t>
        </w:r>
      </w:ins>
      <w:r w:rsidR="00B23CF7" w:rsidRPr="001E398C">
        <w:t>.</w:t>
      </w:r>
      <w:r w:rsidR="00D54095" w:rsidRPr="001E398C">
        <w:t xml:space="preserve"> </w:t>
      </w:r>
    </w:p>
    <w:p w14:paraId="2D5FF931" w14:textId="77777777" w:rsidR="00985D55" w:rsidRPr="001E398C" w:rsidRDefault="007A3670" w:rsidP="00985D55">
      <w:pPr>
        <w:keepNext/>
      </w:pPr>
      <w:r w:rsidRPr="001E398C">
        <w:rPr>
          <w:rFonts w:hint="eastAsia"/>
          <w:noProof/>
        </w:rPr>
        <w:lastRenderedPageBreak/>
        <w:drawing>
          <wp:inline distT="0" distB="0" distL="0" distR="0" wp14:anchorId="6C707DD0" wp14:editId="761B9576">
            <wp:extent cx="5396230" cy="300161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6230" cy="3001612"/>
                    </a:xfrm>
                    <a:prstGeom prst="rect">
                      <a:avLst/>
                    </a:prstGeom>
                    <a:noFill/>
                    <a:ln>
                      <a:noFill/>
                    </a:ln>
                  </pic:spPr>
                </pic:pic>
              </a:graphicData>
            </a:graphic>
          </wp:inline>
        </w:drawing>
      </w:r>
    </w:p>
    <w:p w14:paraId="16D4B5F7" w14:textId="6F1216A7" w:rsidR="00054C58" w:rsidRPr="001E398C" w:rsidRDefault="00985D55" w:rsidP="009D7359">
      <w:pPr>
        <w:pStyle w:val="af6"/>
        <w:jc w:val="center"/>
        <w:rPr>
          <w:rFonts w:ascii="Arial" w:hAnsi="Arial" w:cs="Arial"/>
          <w:b/>
        </w:rPr>
      </w:pPr>
      <w:commentRangeStart w:id="129"/>
      <w:commentRangeStart w:id="130"/>
      <w:commentRangeStart w:id="131"/>
      <w:commentRangeStart w:id="132"/>
      <w:r w:rsidRPr="001E398C">
        <w:rPr>
          <w:rFonts w:ascii="Arial" w:hAnsi="Arial" w:cs="Arial"/>
          <w:b/>
        </w:rPr>
        <w:t xml:space="preserve">Fig. </w:t>
      </w:r>
      <w:r w:rsidRPr="001E398C">
        <w:rPr>
          <w:rFonts w:ascii="Arial" w:hAnsi="Arial" w:cs="Arial"/>
          <w:b/>
        </w:rPr>
        <w:fldChar w:fldCharType="begin"/>
      </w:r>
      <w:r w:rsidRPr="001E398C">
        <w:rPr>
          <w:rFonts w:ascii="Arial" w:hAnsi="Arial" w:cs="Arial"/>
          <w:b/>
        </w:rPr>
        <w:instrText xml:space="preserve"> SEQ Fig. \* ARABIC </w:instrText>
      </w:r>
      <w:r w:rsidRPr="001E398C">
        <w:rPr>
          <w:rFonts w:ascii="Arial" w:hAnsi="Arial" w:cs="Arial"/>
          <w:b/>
        </w:rPr>
        <w:fldChar w:fldCharType="separate"/>
      </w:r>
      <w:r w:rsidR="001517B0" w:rsidRPr="001E398C">
        <w:rPr>
          <w:rFonts w:ascii="Arial" w:hAnsi="Arial" w:cs="Arial"/>
          <w:b/>
          <w:noProof/>
        </w:rPr>
        <w:t>1</w:t>
      </w:r>
      <w:r w:rsidRPr="001E398C">
        <w:rPr>
          <w:rFonts w:ascii="Arial" w:hAnsi="Arial" w:cs="Arial"/>
          <w:b/>
        </w:rPr>
        <w:fldChar w:fldCharType="end"/>
      </w:r>
      <w:r w:rsidRPr="001E398C">
        <w:rPr>
          <w:rFonts w:ascii="Arial" w:hAnsi="Arial" w:cs="Arial"/>
          <w:b/>
        </w:rPr>
        <w:t xml:space="preserve"> </w:t>
      </w:r>
      <w:r w:rsidR="00BF2814" w:rsidRPr="001E398C">
        <w:rPr>
          <w:rFonts w:ascii="Arial" w:hAnsi="Arial" w:cs="Arial"/>
          <w:b/>
        </w:rPr>
        <w:t>The RBS structure proposed by (a)</w:t>
      </w:r>
      <w:r w:rsidR="00175E75" w:rsidRPr="001E398C">
        <w:rPr>
          <w:rFonts w:ascii="Arial" w:hAnsi="Arial" w:cs="Arial"/>
          <w:b/>
        </w:rPr>
        <w:t>:</w:t>
      </w:r>
      <w:r w:rsidR="00AC5058" w:rsidRPr="001E398C">
        <w:rPr>
          <w:rFonts w:ascii="Arial" w:hAnsi="Arial" w:cs="Arial"/>
          <w:b/>
        </w:rPr>
        <w:t xml:space="preserve"> </w:t>
      </w:r>
      <w:r w:rsidR="00BF2814" w:rsidRPr="001E398C">
        <w:rPr>
          <w:rFonts w:ascii="Arial" w:hAnsi="Arial" w:cs="Arial"/>
          <w:b/>
        </w:rPr>
        <w:t>Lawson</w:t>
      </w:r>
      <w:r w:rsidR="00AC5058" w:rsidRPr="001E398C">
        <w:rPr>
          <w:rFonts w:ascii="Arial" w:hAnsi="Arial" w:cs="Arial"/>
          <w:b/>
        </w:rPr>
        <w:t xml:space="preserve"> [7]</w:t>
      </w:r>
      <w:r w:rsidR="00BF2814" w:rsidRPr="001E398C">
        <w:rPr>
          <w:rFonts w:ascii="Arial" w:hAnsi="Arial" w:cs="Arial"/>
          <w:b/>
        </w:rPr>
        <w:t>,</w:t>
      </w:r>
      <w:r w:rsidR="00AC5058" w:rsidRPr="001E398C">
        <w:rPr>
          <w:rFonts w:ascii="Arial" w:hAnsi="Arial" w:cs="Arial"/>
          <w:b/>
        </w:rPr>
        <w:t xml:space="preserve"> </w:t>
      </w:r>
      <w:r w:rsidR="00BF2814" w:rsidRPr="001E398C">
        <w:rPr>
          <w:rFonts w:ascii="Arial" w:hAnsi="Arial" w:cs="Arial"/>
          <w:b/>
        </w:rPr>
        <w:t>(b)</w:t>
      </w:r>
      <w:r w:rsidR="00175E75" w:rsidRPr="001E398C">
        <w:rPr>
          <w:rFonts w:ascii="Arial" w:hAnsi="Arial" w:cs="Arial"/>
          <w:b/>
        </w:rPr>
        <w:t xml:space="preserve">: </w:t>
      </w:r>
      <w:proofErr w:type="spellStart"/>
      <w:r w:rsidR="00BF2814" w:rsidRPr="001E398C">
        <w:rPr>
          <w:rFonts w:ascii="Arial" w:hAnsi="Arial" w:cs="Arial"/>
          <w:b/>
        </w:rPr>
        <w:t>Visairo</w:t>
      </w:r>
      <w:proofErr w:type="spellEnd"/>
      <w:r w:rsidR="00AC5058" w:rsidRPr="001E398C">
        <w:rPr>
          <w:rFonts w:ascii="Arial" w:hAnsi="Arial" w:cs="Arial"/>
          <w:b/>
        </w:rPr>
        <w:t xml:space="preserve"> [8]</w:t>
      </w:r>
      <w:r w:rsidR="00BF2814" w:rsidRPr="001E398C">
        <w:rPr>
          <w:rFonts w:ascii="Arial" w:hAnsi="Arial" w:cs="Arial"/>
          <w:b/>
        </w:rPr>
        <w:t xml:space="preserve"> and (c)</w:t>
      </w:r>
      <w:r w:rsidR="00175E75" w:rsidRPr="001E398C">
        <w:rPr>
          <w:rFonts w:ascii="Arial" w:hAnsi="Arial" w:cs="Arial"/>
          <w:b/>
        </w:rPr>
        <w:t>:</w:t>
      </w:r>
      <w:r w:rsidR="00BF2814" w:rsidRPr="001E398C">
        <w:rPr>
          <w:rFonts w:ascii="Arial" w:hAnsi="Arial" w:cs="Arial"/>
          <w:b/>
        </w:rPr>
        <w:t xml:space="preserve"> synthesized from (a) and (b).</w:t>
      </w:r>
      <w:commentRangeEnd w:id="129"/>
      <w:r w:rsidR="00624A86">
        <w:rPr>
          <w:rStyle w:val="ad"/>
          <w:rFonts w:ascii="Times New Roman" w:eastAsia="宋体" w:hAnsi="Times New Roman" w:cstheme="minorBidi"/>
        </w:rPr>
        <w:commentReference w:id="129"/>
      </w:r>
      <w:commentRangeEnd w:id="130"/>
      <w:r w:rsidR="0011393B">
        <w:rPr>
          <w:rStyle w:val="ad"/>
          <w:rFonts w:ascii="Times New Roman" w:eastAsia="宋体" w:hAnsi="Times New Roman" w:cstheme="minorBidi"/>
        </w:rPr>
        <w:commentReference w:id="130"/>
      </w:r>
      <w:commentRangeEnd w:id="131"/>
      <w:r w:rsidR="0096432F">
        <w:rPr>
          <w:rStyle w:val="ad"/>
          <w:rFonts w:ascii="Times New Roman" w:eastAsia="宋体" w:hAnsi="Times New Roman" w:cstheme="minorBidi"/>
        </w:rPr>
        <w:commentReference w:id="131"/>
      </w:r>
      <w:commentRangeEnd w:id="132"/>
      <w:r w:rsidR="00DA32B1">
        <w:rPr>
          <w:rStyle w:val="ad"/>
          <w:rFonts w:ascii="Times New Roman" w:eastAsia="宋体" w:hAnsi="Times New Roman" w:cstheme="minorBidi"/>
        </w:rPr>
        <w:commentReference w:id="132"/>
      </w:r>
    </w:p>
    <w:p w14:paraId="23FBEE52" w14:textId="77777777" w:rsidR="00A4704F" w:rsidRPr="001E398C" w:rsidRDefault="00A4704F" w:rsidP="00A4704F"/>
    <w:p w14:paraId="4E8A8F5B" w14:textId="5F031446" w:rsidR="00493294" w:rsidRPr="001E398C" w:rsidRDefault="00D54095" w:rsidP="0035389C">
      <w:pPr>
        <w:ind w:firstLine="420"/>
      </w:pPr>
      <w:r w:rsidRPr="001E398C">
        <w:t>The complex</w:t>
      </w:r>
      <w:ins w:id="133" w:author="ChengQian" w:date="2023-04-30T10:40:00Z">
        <w:r w:rsidR="00F5087E">
          <w:t xml:space="preserve"> connection</w:t>
        </w:r>
      </w:ins>
      <w:r w:rsidRPr="001E398C">
        <w:t xml:space="preserve"> structure </w:t>
      </w:r>
      <w:r w:rsidR="00540147" w:rsidRPr="001E398C">
        <w:t xml:space="preserve">between batteries and switches enables the flexibility of </w:t>
      </w:r>
      <w:ins w:id="134" w:author="ChengQian" w:date="2023-04-30T10:40:00Z">
        <w:r w:rsidR="00110080">
          <w:t xml:space="preserve">the </w:t>
        </w:r>
      </w:ins>
      <w:r w:rsidR="00540147" w:rsidRPr="001E398C">
        <w:t xml:space="preserve">RBS, but also brings the challenges in design and control </w:t>
      </w:r>
      <w:del w:id="135" w:author="ChengQian" w:date="2023-04-30T10:41:00Z">
        <w:r w:rsidR="00540147" w:rsidRPr="001E398C" w:rsidDel="00306475">
          <w:delText xml:space="preserve">of </w:delText>
        </w:r>
        <w:r w:rsidR="006E74E5" w:rsidRPr="001E398C" w:rsidDel="00306475">
          <w:rPr>
            <w:rFonts w:hint="eastAsia"/>
          </w:rPr>
          <w:delText>system</w:delText>
        </w:r>
      </w:del>
      <w:ins w:id="136" w:author="ChengQian" w:date="2023-04-30T10:41:00Z">
        <w:r w:rsidR="00306475">
          <w:t>cost</w:t>
        </w:r>
      </w:ins>
      <w:r w:rsidR="00540147" w:rsidRPr="001E398C">
        <w:t>.</w:t>
      </w:r>
      <w:r w:rsidR="003F6972" w:rsidRPr="001E398C">
        <w:rPr>
          <w:rFonts w:hint="eastAsia"/>
        </w:rPr>
        <w:t xml:space="preserve"> </w:t>
      </w:r>
      <w:commentRangeStart w:id="137"/>
      <w:commentRangeStart w:id="138"/>
      <w:commentRangeStart w:id="139"/>
      <w:commentRangeStart w:id="140"/>
      <w:commentRangeStart w:id="141"/>
      <w:r w:rsidR="003F6972" w:rsidRPr="001E398C">
        <w:t>The</w:t>
      </w:r>
      <w:commentRangeEnd w:id="137"/>
      <w:r w:rsidR="003B3FBD" w:rsidRPr="001E398C">
        <w:rPr>
          <w:rStyle w:val="ad"/>
        </w:rPr>
        <w:commentReference w:id="137"/>
      </w:r>
      <w:r w:rsidR="003F6972" w:rsidRPr="001E398C">
        <w:t xml:space="preserve"> Maximum Allowable Current (MAC)</w:t>
      </w:r>
      <w:commentRangeEnd w:id="138"/>
      <w:r w:rsidR="00667D57">
        <w:rPr>
          <w:rStyle w:val="ad"/>
        </w:rPr>
        <w:commentReference w:id="138"/>
      </w:r>
      <w:commentRangeEnd w:id="139"/>
      <w:ins w:id="142" w:author="ChengQian" w:date="2023-05-03T11:04:00Z">
        <w:r w:rsidR="00081FA4">
          <w:t xml:space="preserve"> of the RBS system</w:t>
        </w:r>
      </w:ins>
      <w:r w:rsidR="009D1C11">
        <w:rPr>
          <w:rStyle w:val="ad"/>
        </w:rPr>
        <w:commentReference w:id="139"/>
      </w:r>
      <w:commentRangeEnd w:id="140"/>
      <w:r w:rsidR="0096432F">
        <w:rPr>
          <w:rStyle w:val="ad"/>
        </w:rPr>
        <w:commentReference w:id="140"/>
      </w:r>
      <w:commentRangeEnd w:id="141"/>
      <w:r w:rsidR="00DA32B1">
        <w:rPr>
          <w:rStyle w:val="ad"/>
        </w:rPr>
        <w:commentReference w:id="141"/>
      </w:r>
      <w:del w:id="143" w:author="ChengQian" w:date="2023-05-03T11:04:00Z">
        <w:r w:rsidR="009618D9" w:rsidRPr="001E398C" w:rsidDel="00081FA4">
          <w:delText>,</w:delText>
        </w:r>
      </w:del>
      <w:r w:rsidR="009618D9" w:rsidRPr="001E398C">
        <w:t xml:space="preserve"> </w:t>
      </w:r>
      <w:ins w:id="144" w:author="ChengQian" w:date="2023-05-03T11:04:00Z">
        <w:r w:rsidR="00081FA4">
          <w:t xml:space="preserve">is </w:t>
        </w:r>
      </w:ins>
      <w:r w:rsidR="009618D9" w:rsidRPr="001E398C">
        <w:t xml:space="preserve">defined as the maximum current </w:t>
      </w:r>
      <w:ins w:id="145" w:author="ChengQian" w:date="2023-05-03T11:04:00Z">
        <w:r w:rsidR="00081FA4">
          <w:t xml:space="preserve">that is </w:t>
        </w:r>
      </w:ins>
      <w:r w:rsidR="009618D9" w:rsidRPr="001E398C">
        <w:t xml:space="preserve">allowed </w:t>
      </w:r>
      <w:del w:id="146" w:author="ChengQian" w:date="2023-05-03T11:04:00Z">
        <w:r w:rsidR="009618D9" w:rsidRPr="001E398C" w:rsidDel="00062FBE">
          <w:delText>by system</w:delText>
        </w:r>
        <w:commentRangeStart w:id="147"/>
        <w:commentRangeStart w:id="148"/>
        <w:r w:rsidR="009618D9" w:rsidRPr="001E398C" w:rsidDel="00062FBE">
          <w:delText xml:space="preserve"> under the constraints</w:delText>
        </w:r>
        <w:r w:rsidR="003F6972" w:rsidRPr="001E398C" w:rsidDel="00062FBE">
          <w:delText xml:space="preserve"> </w:delText>
        </w:r>
        <w:r w:rsidR="009618D9" w:rsidRPr="001E398C" w:rsidDel="00062FBE">
          <w:delText>of the</w:delText>
        </w:r>
      </w:del>
      <w:ins w:id="149" w:author="ChengQian" w:date="2023-05-03T11:04:00Z">
        <w:r w:rsidR="00062FBE">
          <w:t>for</w:t>
        </w:r>
      </w:ins>
      <w:ins w:id="150" w:author="ChengQian" w:date="2023-05-03T11:05:00Z">
        <w:r w:rsidR="00062FBE">
          <w:t xml:space="preserve"> each individual</w:t>
        </w:r>
      </w:ins>
      <w:r w:rsidR="009618D9" w:rsidRPr="001E398C">
        <w:t xml:space="preserve"> battery</w:t>
      </w:r>
      <w:ins w:id="151" w:author="ChengQian" w:date="2023-05-03T11:05:00Z">
        <w:r w:rsidR="00062FBE">
          <w:t xml:space="preserve"> of the system</w:t>
        </w:r>
      </w:ins>
      <w:del w:id="152" w:author="ChengQian" w:date="2023-05-03T11:05:00Z">
        <w:r w:rsidR="009618D9" w:rsidRPr="001E398C" w:rsidDel="00062FBE">
          <w:delText xml:space="preserve"> cell</w:delText>
        </w:r>
        <w:commentRangeEnd w:id="147"/>
        <w:r w:rsidR="00667D57" w:rsidDel="00062FBE">
          <w:rPr>
            <w:rStyle w:val="ad"/>
          </w:rPr>
          <w:commentReference w:id="147"/>
        </w:r>
        <w:commentRangeEnd w:id="148"/>
        <w:r w:rsidR="009D1C11" w:rsidDel="00062FBE">
          <w:rPr>
            <w:rStyle w:val="ad"/>
          </w:rPr>
          <w:commentReference w:id="148"/>
        </w:r>
      </w:del>
      <w:r w:rsidR="009618D9" w:rsidRPr="001E398C">
        <w:t>,</w:t>
      </w:r>
      <w:ins w:id="153" w:author="ChengQian" w:date="2023-05-03T11:05:00Z">
        <w:r w:rsidR="00062FBE">
          <w:t xml:space="preserve"> and</w:t>
        </w:r>
      </w:ins>
      <w:r w:rsidR="009618D9" w:rsidRPr="001E398C">
        <w:t xml:space="preserve"> </w:t>
      </w:r>
      <w:r w:rsidR="003F6972" w:rsidRPr="001E398C">
        <w:t xml:space="preserve">is a critical indictor </w:t>
      </w:r>
      <w:del w:id="154" w:author="ChengQian" w:date="2023-04-30T10:43:00Z">
        <w:r w:rsidR="003F6972" w:rsidRPr="001E398C" w:rsidDel="006C5201">
          <w:delText>of RBS</w:delText>
        </w:r>
        <w:r w:rsidR="00C85AD7" w:rsidRPr="001E398C" w:rsidDel="006C5201">
          <w:delText xml:space="preserve"> that need </w:delText>
        </w:r>
      </w:del>
      <w:r w:rsidR="00C85AD7" w:rsidRPr="001E398C">
        <w:t>to be evaluate</w:t>
      </w:r>
      <w:ins w:id="155" w:author="ChengQian" w:date="2023-04-30T10:43:00Z">
        <w:r w:rsidR="006C5201">
          <w:t xml:space="preserve"> </w:t>
        </w:r>
        <w:r w:rsidR="006C5201">
          <w:rPr>
            <w:rFonts w:hint="eastAsia"/>
          </w:rPr>
          <w:t>the</w:t>
        </w:r>
        <w:r w:rsidR="006C5201">
          <w:t xml:space="preserve"> </w:t>
        </w:r>
        <w:commentRangeStart w:id="156"/>
        <w:commentRangeStart w:id="157"/>
        <w:commentRangeStart w:id="158"/>
        <w:r w:rsidR="006C5201">
          <w:t>RBS</w:t>
        </w:r>
        <w:commentRangeEnd w:id="156"/>
        <w:r w:rsidR="006C5201">
          <w:rPr>
            <w:rStyle w:val="ad"/>
          </w:rPr>
          <w:commentReference w:id="156"/>
        </w:r>
      </w:ins>
      <w:commentRangeEnd w:id="157"/>
      <w:commentRangeEnd w:id="158"/>
      <w:ins w:id="159" w:author="ChengQian" w:date="2023-05-03T11:06:00Z">
        <w:r w:rsidR="00062FBE">
          <w:t xml:space="preserve"> output current to the </w:t>
        </w:r>
      </w:ins>
      <w:ins w:id="160" w:author="Hua Guangbin" w:date="2023-05-03T15:03:00Z">
        <w:r w:rsidR="0035389C">
          <w:rPr>
            <w:rFonts w:hint="eastAsia"/>
          </w:rPr>
          <w:t>electr</w:t>
        </w:r>
      </w:ins>
      <w:ins w:id="161" w:author="Hua Guangbin" w:date="2023-05-03T15:04:00Z">
        <w:r w:rsidR="0035389C">
          <w:rPr>
            <w:rFonts w:hint="eastAsia"/>
          </w:rPr>
          <w:t>on</w:t>
        </w:r>
        <w:r w:rsidR="0035389C">
          <w:t>ic</w:t>
        </w:r>
      </w:ins>
      <w:ins w:id="162" w:author="Hua Guangbin" w:date="2023-05-03T15:03:00Z">
        <w:r w:rsidR="0035389C">
          <w:t xml:space="preserve"> </w:t>
        </w:r>
      </w:ins>
      <w:ins w:id="163" w:author="ChengQian" w:date="2023-05-03T11:06:00Z">
        <w:r w:rsidR="00062FBE">
          <w:t>appliances</w:t>
        </w:r>
      </w:ins>
      <w:r w:rsidR="002905A1">
        <w:rPr>
          <w:rStyle w:val="ad"/>
        </w:rPr>
        <w:commentReference w:id="157"/>
      </w:r>
      <w:r w:rsidR="002038D2">
        <w:rPr>
          <w:rStyle w:val="ad"/>
        </w:rPr>
        <w:commentReference w:id="158"/>
      </w:r>
      <w:del w:id="164" w:author="ChengQian" w:date="2023-04-30T10:43:00Z">
        <w:r w:rsidR="00C85AD7" w:rsidRPr="001E398C" w:rsidDel="006C5201">
          <w:delText xml:space="preserve">d </w:delText>
        </w:r>
        <w:r w:rsidR="00C6799C" w:rsidRPr="001E398C" w:rsidDel="006C5201">
          <w:rPr>
            <w:rFonts w:hint="eastAsia"/>
          </w:rPr>
          <w:delText>during</w:delText>
        </w:r>
        <w:r w:rsidR="00C6799C" w:rsidRPr="001E398C" w:rsidDel="006C5201">
          <w:delText xml:space="preserve"> the design or control process of system</w:delText>
        </w:r>
      </w:del>
      <w:r w:rsidR="009618D9" w:rsidRPr="001E398C">
        <w:t>. It help</w:t>
      </w:r>
      <w:r w:rsidR="00490895" w:rsidRPr="001E398C">
        <w:t>s</w:t>
      </w:r>
      <w:r w:rsidR="009618D9" w:rsidRPr="001E398C">
        <w:t xml:space="preserve"> the designers to </w:t>
      </w:r>
      <w:r w:rsidR="0059383E" w:rsidRPr="001E398C">
        <w:t>assess</w:t>
      </w:r>
      <w:r w:rsidR="009A4D94" w:rsidRPr="001E398C">
        <w:t xml:space="preserve"> whether the </w:t>
      </w:r>
      <w:r w:rsidR="00807482" w:rsidRPr="001E398C">
        <w:t>RBS</w:t>
      </w:r>
      <w:r w:rsidR="009A4D94" w:rsidRPr="001E398C">
        <w:t xml:space="preserve"> meets the output current requirements</w:t>
      </w:r>
      <w:r w:rsidR="00807482" w:rsidRPr="001E398C">
        <w:t>, and contribute</w:t>
      </w:r>
      <w:ins w:id="165" w:author="ChengQian" w:date="2023-04-30T11:26:00Z">
        <w:r w:rsidR="00DB7728">
          <w:rPr>
            <w:rFonts w:hint="eastAsia"/>
          </w:rPr>
          <w:t>s</w:t>
        </w:r>
      </w:ins>
      <w:r w:rsidR="00807482" w:rsidRPr="001E398C">
        <w:t xml:space="preserve"> to the</w:t>
      </w:r>
      <w:r w:rsidR="00AB4D11" w:rsidRPr="001E398C">
        <w:t xml:space="preserve"> formulation of</w:t>
      </w:r>
      <w:r w:rsidR="00807482" w:rsidRPr="001E398C">
        <w:t xml:space="preserve"> </w:t>
      </w:r>
      <w:r w:rsidR="00AB4D11" w:rsidRPr="001E398C">
        <w:t>appropriate and safe management strategies</w:t>
      </w:r>
      <w:r w:rsidR="008C2063" w:rsidRPr="001E398C">
        <w:t xml:space="preserve"> </w:t>
      </w:r>
      <w:r w:rsidR="008C2063" w:rsidRPr="001E398C">
        <w:rPr>
          <w:rFonts w:hint="eastAsia"/>
        </w:rPr>
        <w:t>f</w:t>
      </w:r>
      <w:r w:rsidR="008C2063" w:rsidRPr="001E398C">
        <w:t xml:space="preserve">or the </w:t>
      </w:r>
      <w:r w:rsidR="009F7EC0" w:rsidRPr="001E398C">
        <w:t>battery management system (BMS)</w:t>
      </w:r>
      <w:commentRangeStart w:id="166"/>
      <w:commentRangeStart w:id="167"/>
      <w:commentRangeStart w:id="168"/>
      <w:commentRangeStart w:id="169"/>
      <w:r w:rsidR="00BF5DD4" w:rsidRPr="001E398C">
        <w:t>.</w:t>
      </w:r>
      <w:commentRangeEnd w:id="166"/>
      <w:r w:rsidR="003B3FBD" w:rsidRPr="001E398C">
        <w:rPr>
          <w:rStyle w:val="ad"/>
        </w:rPr>
        <w:commentReference w:id="166"/>
      </w:r>
      <w:commentRangeEnd w:id="167"/>
      <w:r w:rsidR="00FF489D">
        <w:rPr>
          <w:rStyle w:val="ad"/>
        </w:rPr>
        <w:commentReference w:id="167"/>
      </w:r>
      <w:commentRangeEnd w:id="168"/>
      <w:r w:rsidR="002905A1">
        <w:rPr>
          <w:rStyle w:val="ad"/>
        </w:rPr>
        <w:commentReference w:id="168"/>
      </w:r>
      <w:commentRangeEnd w:id="169"/>
      <w:r w:rsidR="0035389C">
        <w:rPr>
          <w:rStyle w:val="ad"/>
        </w:rPr>
        <w:commentReference w:id="169"/>
      </w:r>
      <w:r w:rsidR="00A63AD9" w:rsidRPr="001E398C">
        <w:t xml:space="preserve"> </w:t>
      </w:r>
      <w:commentRangeStart w:id="170"/>
      <w:commentRangeStart w:id="171"/>
      <w:commentRangeStart w:id="172"/>
      <w:r w:rsidR="003F6972" w:rsidRPr="001E398C">
        <w:t xml:space="preserve">Despite its importance, there is currently no method </w:t>
      </w:r>
      <w:r w:rsidR="000A5B1D" w:rsidRPr="001E398C">
        <w:t>available to evaluate MAC for</w:t>
      </w:r>
      <w:r w:rsidR="003F6972" w:rsidRPr="001E398C">
        <w:t xml:space="preserve"> RBSs.</w:t>
      </w:r>
      <w:r w:rsidR="00392758" w:rsidRPr="001E398C">
        <w:t xml:space="preserve"> </w:t>
      </w:r>
      <w:commentRangeEnd w:id="170"/>
      <w:r w:rsidR="00F67F0D">
        <w:rPr>
          <w:rStyle w:val="ad"/>
        </w:rPr>
        <w:commentReference w:id="170"/>
      </w:r>
      <w:commentRangeEnd w:id="171"/>
      <w:r w:rsidR="00BD66B1">
        <w:rPr>
          <w:rStyle w:val="ad"/>
        </w:rPr>
        <w:commentReference w:id="171"/>
      </w:r>
      <w:commentRangeEnd w:id="172"/>
      <w:r w:rsidR="00903999">
        <w:rPr>
          <w:rStyle w:val="ad"/>
        </w:rPr>
        <w:commentReference w:id="172"/>
      </w:r>
      <w:r w:rsidR="008C2063" w:rsidRPr="001E398C">
        <w:t>Therefore, t</w:t>
      </w:r>
      <w:r w:rsidR="009158FD" w:rsidRPr="001E398C">
        <w:t xml:space="preserve">he purpose of this paper is to propose a universal and effective method for calculating the </w:t>
      </w:r>
      <w:del w:id="173" w:author="ChengQian" w:date="2023-04-30T14:24:00Z">
        <w:r w:rsidR="009158FD" w:rsidRPr="001E398C" w:rsidDel="00B85E67">
          <w:rPr>
            <w:rFonts w:hint="eastAsia"/>
          </w:rPr>
          <w:delText>Maximum Allowable Current (MAC)</w:delText>
        </w:r>
      </w:del>
      <w:ins w:id="174" w:author="ChengQian" w:date="2023-04-30T14:24:00Z">
        <w:r w:rsidR="00B85E67">
          <w:rPr>
            <w:rFonts w:hint="eastAsia"/>
          </w:rPr>
          <w:t>MAC</w:t>
        </w:r>
      </w:ins>
      <w:r w:rsidR="009158FD" w:rsidRPr="001E398C">
        <w:t xml:space="preserve"> of</w:t>
      </w:r>
      <w:ins w:id="175" w:author="ChengQian" w:date="2023-04-30T14:25:00Z">
        <w:r w:rsidR="00B85E67">
          <w:t xml:space="preserve"> the</w:t>
        </w:r>
      </w:ins>
      <w:r w:rsidR="009158FD" w:rsidRPr="001E398C">
        <w:t xml:space="preserve"> RBS. To achieve this, </w:t>
      </w:r>
      <w:commentRangeStart w:id="176"/>
      <w:commentRangeStart w:id="177"/>
      <w:commentRangeStart w:id="178"/>
      <w:r w:rsidR="009158FD" w:rsidRPr="001E398C">
        <w:t>models with RBS connection relationships and component status information are established</w:t>
      </w:r>
      <w:commentRangeEnd w:id="176"/>
      <w:r w:rsidR="00FC53FB">
        <w:rPr>
          <w:rStyle w:val="ad"/>
        </w:rPr>
        <w:commentReference w:id="176"/>
      </w:r>
      <w:commentRangeEnd w:id="177"/>
      <w:r w:rsidR="00A835E0">
        <w:rPr>
          <w:rStyle w:val="ad"/>
        </w:rPr>
        <w:commentReference w:id="177"/>
      </w:r>
      <w:commentRangeEnd w:id="178"/>
      <w:r w:rsidR="001C541A">
        <w:rPr>
          <w:rStyle w:val="ad"/>
        </w:rPr>
        <w:commentReference w:id="178"/>
      </w:r>
      <w:r w:rsidR="008C2063" w:rsidRPr="001E398C">
        <w:t>. Then,</w:t>
      </w:r>
      <w:r w:rsidR="009158FD" w:rsidRPr="001E398C">
        <w:t xml:space="preserve"> a greedy algorithm is </w:t>
      </w:r>
      <w:r w:rsidR="000C178F" w:rsidRPr="001E398C">
        <w:rPr>
          <w:rFonts w:hint="eastAsia"/>
        </w:rPr>
        <w:t>employed</w:t>
      </w:r>
      <w:r w:rsidR="009158FD" w:rsidRPr="001E398C">
        <w:t xml:space="preserve"> to search </w:t>
      </w:r>
      <w:r w:rsidR="000C178F" w:rsidRPr="001E398C">
        <w:t xml:space="preserve">the available circuit of </w:t>
      </w:r>
      <w:ins w:id="179" w:author="ChengQian" w:date="2023-04-30T15:53:00Z">
        <w:r w:rsidR="00F30124">
          <w:t xml:space="preserve">the </w:t>
        </w:r>
      </w:ins>
      <w:r w:rsidR="000C178F" w:rsidRPr="001E398C">
        <w:t xml:space="preserve">RBS </w:t>
      </w:r>
      <w:r w:rsidR="009158FD" w:rsidRPr="001E398C">
        <w:t>for</w:t>
      </w:r>
      <w:ins w:id="180" w:author="ChengQian" w:date="2023-04-30T15:52:00Z">
        <w:r w:rsidR="00F30124">
          <w:t xml:space="preserve"> re</w:t>
        </w:r>
      </w:ins>
      <w:ins w:id="181" w:author="ChengQian" w:date="2023-04-30T15:53:00Z">
        <w:r w:rsidR="00F30124">
          <w:t>aching the</w:t>
        </w:r>
      </w:ins>
      <w:r w:rsidR="009158FD" w:rsidRPr="001E398C">
        <w:t xml:space="preserve"> MAC. </w:t>
      </w:r>
      <w:commentRangeStart w:id="182"/>
      <w:commentRangeStart w:id="183"/>
      <w:commentRangeStart w:id="184"/>
      <w:commentRangeStart w:id="185"/>
      <w:r w:rsidR="00493294" w:rsidRPr="001E398C">
        <w:t>With the developed method, MAC of RBSs with different structures or different number of batteries can be calculated effectively.</w:t>
      </w:r>
      <w:commentRangeEnd w:id="182"/>
      <w:r w:rsidR="0012220D">
        <w:rPr>
          <w:rStyle w:val="ad"/>
        </w:rPr>
        <w:commentReference w:id="182"/>
      </w:r>
      <w:commentRangeEnd w:id="183"/>
      <w:r w:rsidR="00FC2C9E">
        <w:rPr>
          <w:rStyle w:val="ad"/>
        </w:rPr>
        <w:commentReference w:id="183"/>
      </w:r>
      <w:commentRangeEnd w:id="184"/>
      <w:r w:rsidR="00127A3C">
        <w:rPr>
          <w:rStyle w:val="ad"/>
        </w:rPr>
        <w:commentReference w:id="184"/>
      </w:r>
      <w:commentRangeEnd w:id="185"/>
      <w:r w:rsidR="000E6565">
        <w:rPr>
          <w:rStyle w:val="ad"/>
        </w:rPr>
        <w:commentReference w:id="185"/>
      </w:r>
    </w:p>
    <w:p w14:paraId="148D20BF" w14:textId="01BD87E0" w:rsidR="009158FD" w:rsidRPr="001E398C" w:rsidRDefault="000E58EA" w:rsidP="00F71DB7">
      <w:pPr>
        <w:ind w:firstLine="420"/>
      </w:pPr>
      <w:r w:rsidRPr="001E398C">
        <w:t xml:space="preserve">The remainder of this </w:t>
      </w:r>
      <w:r w:rsidR="009158FD" w:rsidRPr="001E398C">
        <w:t xml:space="preserve">paper is structured as follows: Section II presents the framework and details of the </w:t>
      </w:r>
      <w:ins w:id="186" w:author="ChengQian" w:date="2023-04-30T15:57:00Z">
        <w:r w:rsidR="00BD440E">
          <w:rPr>
            <w:rFonts w:hint="eastAsia"/>
          </w:rPr>
          <w:t>proposed</w:t>
        </w:r>
        <w:r w:rsidR="00BD440E">
          <w:t xml:space="preserve"> </w:t>
        </w:r>
        <w:commentRangeStart w:id="187"/>
        <w:commentRangeStart w:id="188"/>
        <w:commentRangeStart w:id="189"/>
        <w:commentRangeStart w:id="190"/>
        <w:r w:rsidR="00BD440E">
          <w:t>XX model</w:t>
        </w:r>
      </w:ins>
      <w:commentRangeEnd w:id="187"/>
      <w:ins w:id="191" w:author="ChengQian" w:date="2023-04-30T15:58:00Z">
        <w:r w:rsidR="00BD440E">
          <w:rPr>
            <w:rStyle w:val="ad"/>
          </w:rPr>
          <w:commentReference w:id="187"/>
        </w:r>
      </w:ins>
      <w:commentRangeEnd w:id="188"/>
      <w:r w:rsidR="00FC2C9E">
        <w:rPr>
          <w:rStyle w:val="ad"/>
        </w:rPr>
        <w:commentReference w:id="188"/>
      </w:r>
      <w:commentRangeEnd w:id="189"/>
      <w:r w:rsidR="00466721">
        <w:rPr>
          <w:rStyle w:val="ad"/>
        </w:rPr>
        <w:commentReference w:id="189"/>
      </w:r>
      <w:commentRangeEnd w:id="190"/>
      <w:r w:rsidR="00B811EF">
        <w:rPr>
          <w:rStyle w:val="ad"/>
        </w:rPr>
        <w:commentReference w:id="190"/>
      </w:r>
      <w:del w:id="192" w:author="ChengQian" w:date="2023-04-30T15:58:00Z">
        <w:r w:rsidR="009158FD" w:rsidRPr="001E398C" w:rsidDel="00BD440E">
          <w:delText>algorithm</w:delText>
        </w:r>
      </w:del>
      <w:r w:rsidR="009158FD" w:rsidRPr="001E398C">
        <w:t xml:space="preserve">. In Section III, </w:t>
      </w:r>
      <w:commentRangeStart w:id="193"/>
      <w:commentRangeStart w:id="194"/>
      <w:r w:rsidR="00F71DB7" w:rsidRPr="001E398C">
        <w:t>taking</w:t>
      </w:r>
      <w:r w:rsidR="009158FD" w:rsidRPr="001E398C">
        <w:t xml:space="preserve"> a specific structure as an example, the application of the method is demonstrated, and the </w:t>
      </w:r>
      <w:r w:rsidR="009158FD" w:rsidRPr="001E398C">
        <w:lastRenderedPageBreak/>
        <w:t>effectiveness of the method on RBS with different structures and sizes is verified</w:t>
      </w:r>
      <w:commentRangeEnd w:id="193"/>
      <w:r w:rsidR="00F608CE">
        <w:rPr>
          <w:rStyle w:val="ad"/>
        </w:rPr>
        <w:commentReference w:id="193"/>
      </w:r>
      <w:commentRangeEnd w:id="194"/>
      <w:r w:rsidR="009A3CDF">
        <w:rPr>
          <w:rStyle w:val="ad"/>
        </w:rPr>
        <w:commentReference w:id="194"/>
      </w:r>
      <w:r w:rsidR="009158FD" w:rsidRPr="001E398C">
        <w:t xml:space="preserve">. Finally, </w:t>
      </w:r>
      <w:ins w:id="195" w:author="ChengQian" w:date="2023-04-30T16:22:00Z">
        <w:r w:rsidR="00F608CE">
          <w:t xml:space="preserve">the </w:t>
        </w:r>
      </w:ins>
      <w:r w:rsidR="009158FD" w:rsidRPr="001E398C">
        <w:t xml:space="preserve">concluding remarks </w:t>
      </w:r>
      <w:commentRangeStart w:id="196"/>
      <w:commentRangeStart w:id="197"/>
      <w:del w:id="198" w:author="ChengQian" w:date="2023-04-30T16:22:00Z">
        <w:r w:rsidR="009158FD" w:rsidRPr="001E398C" w:rsidDel="00F608CE">
          <w:delText>and future research directions</w:delText>
        </w:r>
      </w:del>
      <w:commentRangeEnd w:id="196"/>
      <w:r w:rsidR="009A3CDF">
        <w:rPr>
          <w:rStyle w:val="ad"/>
        </w:rPr>
        <w:commentReference w:id="196"/>
      </w:r>
      <w:commentRangeEnd w:id="197"/>
      <w:r w:rsidR="00B811EF">
        <w:rPr>
          <w:rStyle w:val="ad"/>
        </w:rPr>
        <w:commentReference w:id="197"/>
      </w:r>
      <w:del w:id="199" w:author="ChengQian" w:date="2023-04-30T16:22:00Z">
        <w:r w:rsidR="009158FD" w:rsidRPr="001E398C" w:rsidDel="00F608CE">
          <w:delText xml:space="preserve"> </w:delText>
        </w:r>
      </w:del>
      <w:r w:rsidR="009158FD" w:rsidRPr="001E398C">
        <w:t xml:space="preserve">are </w:t>
      </w:r>
      <w:del w:id="200" w:author="ChengQian" w:date="2023-04-30T16:22:00Z">
        <w:r w:rsidR="009158FD" w:rsidRPr="001E398C" w:rsidDel="00F608CE">
          <w:delText>provided</w:delText>
        </w:r>
      </w:del>
      <w:ins w:id="201" w:author="ChengQian" w:date="2023-04-30T16:22:00Z">
        <w:r w:rsidR="00F608CE">
          <w:t>drawn in Section IV</w:t>
        </w:r>
      </w:ins>
      <w:r w:rsidR="009158FD" w:rsidRPr="001E398C">
        <w:t>.</w:t>
      </w:r>
    </w:p>
    <w:p w14:paraId="0DA84E7F" w14:textId="08D2A605" w:rsidR="000D2BB5" w:rsidRPr="001E398C" w:rsidRDefault="000D2BB5" w:rsidP="000D2BB5">
      <w:pPr>
        <w:spacing w:beforeLines="50" w:before="120" w:afterLines="50" w:after="120"/>
        <w:outlineLvl w:val="0"/>
        <w:rPr>
          <w:rFonts w:cs="Times New Roman"/>
          <w:b/>
          <w:sz w:val="32"/>
          <w:szCs w:val="24"/>
        </w:rPr>
      </w:pPr>
      <w:r w:rsidRPr="001E398C">
        <w:rPr>
          <w:rFonts w:cs="Times New Roman"/>
          <w:b/>
          <w:sz w:val="32"/>
          <w:szCs w:val="24"/>
        </w:rPr>
        <w:t xml:space="preserve">II. </w:t>
      </w:r>
      <w:del w:id="202" w:author="ChengQian" w:date="2023-04-30T16:23:00Z">
        <w:r w:rsidRPr="001E398C" w:rsidDel="00F608CE">
          <w:rPr>
            <w:rFonts w:cs="Times New Roman"/>
            <w:b/>
            <w:sz w:val="32"/>
            <w:szCs w:val="24"/>
          </w:rPr>
          <w:delText>MAC Calculation Method</w:delText>
        </w:r>
      </w:del>
      <w:ins w:id="203" w:author="ChengQian" w:date="2023-04-30T16:23:00Z">
        <w:r w:rsidR="00F608CE">
          <w:rPr>
            <w:rFonts w:cs="Times New Roman"/>
            <w:b/>
            <w:sz w:val="32"/>
            <w:szCs w:val="24"/>
          </w:rPr>
          <w:t>Methodology</w:t>
        </w:r>
      </w:ins>
    </w:p>
    <w:p w14:paraId="76A3B25B" w14:textId="308A0DD8" w:rsidR="00703FBD" w:rsidRPr="001E398C" w:rsidRDefault="00120B59" w:rsidP="0039044C">
      <w:pPr>
        <w:ind w:firstLine="420"/>
      </w:pPr>
      <w:r w:rsidRPr="001E398C">
        <w:rPr>
          <w:rFonts w:hint="eastAsia"/>
        </w:rPr>
        <w:t>T</w:t>
      </w:r>
      <w:r w:rsidRPr="001E398C">
        <w:t xml:space="preserve">he overall </w:t>
      </w:r>
      <w:del w:id="204" w:author="ChengQian" w:date="2023-04-30T16:31:00Z">
        <w:r w:rsidRPr="001E398C" w:rsidDel="009759D7">
          <w:delText xml:space="preserve">flowchart of the </w:delText>
        </w:r>
      </w:del>
      <w:del w:id="205" w:author="ChengQian" w:date="2023-04-30T16:23:00Z">
        <w:r w:rsidRPr="001E398C" w:rsidDel="00F608CE">
          <w:delText xml:space="preserve">developed </w:delText>
        </w:r>
      </w:del>
      <w:r w:rsidRPr="001E398C">
        <w:t xml:space="preserve">MAC </w:t>
      </w:r>
      <w:del w:id="206" w:author="ChengQian" w:date="2023-04-30T16:23:00Z">
        <w:r w:rsidRPr="001E398C" w:rsidDel="00F608CE">
          <w:delText>calculation method</w:delText>
        </w:r>
      </w:del>
      <w:ins w:id="207" w:author="ChengQian" w:date="2023-04-30T16:23:00Z">
        <w:r w:rsidR="00F608CE">
          <w:t>modelling process</w:t>
        </w:r>
      </w:ins>
      <w:ins w:id="208" w:author="ChengQian" w:date="2023-04-30T16:31:00Z">
        <w:r w:rsidR="009759D7">
          <w:t xml:space="preserve"> </w:t>
        </w:r>
        <w:r w:rsidR="009759D7">
          <w:rPr>
            <w:rFonts w:hint="eastAsia"/>
          </w:rPr>
          <w:t>from</w:t>
        </w:r>
        <w:r w:rsidR="009759D7">
          <w:t xml:space="preserve"> an RBS structure</w:t>
        </w:r>
      </w:ins>
      <w:r w:rsidRPr="001E398C">
        <w:t xml:space="preserve"> is shown in Fig. </w:t>
      </w:r>
      <w:del w:id="209" w:author="ChengQian" w:date="2023-04-30T16:23:00Z">
        <w:r w:rsidRPr="001E398C" w:rsidDel="00F608CE">
          <w:delText>X</w:delText>
        </w:r>
      </w:del>
      <w:ins w:id="210" w:author="ChengQian" w:date="2023-04-30T16:23:00Z">
        <w:r w:rsidR="00F608CE">
          <w:t>2</w:t>
        </w:r>
      </w:ins>
      <w:ins w:id="211" w:author="ChengQian" w:date="2023-04-30T16:28:00Z">
        <w:r w:rsidR="00982442">
          <w:rPr>
            <w:rFonts w:hint="eastAsia"/>
          </w:rPr>
          <w:t>,</w:t>
        </w:r>
        <w:r w:rsidR="00982442">
          <w:t xml:space="preserve"> which </w:t>
        </w:r>
      </w:ins>
      <w:ins w:id="212" w:author="ChengQian" w:date="2023-04-30T16:32:00Z">
        <w:r w:rsidR="009759D7">
          <w:t>can be divided into</w:t>
        </w:r>
      </w:ins>
      <w:ins w:id="213" w:author="ChengQian" w:date="2023-04-30T16:28:00Z">
        <w:r w:rsidR="00982442">
          <w:t xml:space="preserve"> </w:t>
        </w:r>
        <w:r w:rsidR="0088292E">
          <w:t>four main steps</w:t>
        </w:r>
      </w:ins>
      <w:r w:rsidRPr="001E398C">
        <w:t>.</w:t>
      </w:r>
      <w:r w:rsidR="002607F0" w:rsidRPr="001E398C">
        <w:rPr>
          <w:rFonts w:hint="eastAsia"/>
        </w:rPr>
        <w:t xml:space="preserve"> </w:t>
      </w:r>
      <w:del w:id="214" w:author="ChengQian" w:date="2023-04-30T16:28:00Z">
        <w:r w:rsidR="002053F1" w:rsidRPr="001E398C" w:rsidDel="0088292E">
          <w:delText>Firstly</w:delText>
        </w:r>
      </w:del>
      <w:ins w:id="215" w:author="ChengQian" w:date="2023-04-30T16:28:00Z">
        <w:r w:rsidR="0088292E">
          <w:t>In the first place</w:t>
        </w:r>
      </w:ins>
      <w:r w:rsidR="002053F1" w:rsidRPr="001E398C">
        <w:t xml:space="preserve">, </w:t>
      </w:r>
      <w:ins w:id="216" w:author="ChengQian" w:date="2023-04-30T16:32:00Z">
        <w:r w:rsidR="009759D7">
          <w:t xml:space="preserve">the actual RBS structure is converted to </w:t>
        </w:r>
      </w:ins>
      <w:r w:rsidR="002053F1" w:rsidRPr="001E398C">
        <w:t>a graph model</w:t>
      </w:r>
      <w:ins w:id="217" w:author="ChengQian" w:date="2023-04-30T16:32:00Z">
        <w:r w:rsidR="009759D7">
          <w:t>,</w:t>
        </w:r>
      </w:ins>
      <w:ins w:id="218" w:author="ChengQian" w:date="2023-04-30T16:33:00Z">
        <w:r w:rsidR="00624A86">
          <w:t xml:space="preserve"> in which</w:t>
        </w:r>
      </w:ins>
      <w:ins w:id="219" w:author="ChengQian" w:date="2023-04-30T16:32:00Z">
        <w:r w:rsidR="009759D7">
          <w:t xml:space="preserve"> </w:t>
        </w:r>
      </w:ins>
      <w:del w:id="220" w:author="ChengQian" w:date="2023-04-30T16:33:00Z">
        <w:r w:rsidR="002053F1" w:rsidRPr="001E398C" w:rsidDel="00624A86">
          <w:delText xml:space="preserve"> </w:delText>
        </w:r>
      </w:del>
      <w:del w:id="221" w:author="ChengQian" w:date="2023-04-30T16:32:00Z">
        <w:r w:rsidR="002053F1" w:rsidRPr="001E398C" w:rsidDel="009759D7">
          <w:delText xml:space="preserve">is abstracted from the actual RBS </w:delText>
        </w:r>
      </w:del>
      <w:del w:id="222" w:author="ChengQian" w:date="2023-04-30T16:33:00Z">
        <w:r w:rsidR="002053F1" w:rsidRPr="001E398C" w:rsidDel="009759D7">
          <w:delText xml:space="preserve">for </w:delText>
        </w:r>
      </w:del>
      <w:del w:id="223" w:author="ChengQian" w:date="2023-04-30T16:32:00Z">
        <w:r w:rsidR="002053F1" w:rsidRPr="001E398C" w:rsidDel="009759D7">
          <w:delText xml:space="preserve">finding </w:delText>
        </w:r>
      </w:del>
      <w:r w:rsidR="002053F1" w:rsidRPr="001E398C">
        <w:t>the shortest path</w:t>
      </w:r>
      <w:ins w:id="224" w:author="ChengQian" w:date="2023-04-30T16:33:00Z">
        <w:r w:rsidR="009759D7">
          <w:t xml:space="preserve"> of … is obtained</w:t>
        </w:r>
      </w:ins>
      <w:r w:rsidR="002053F1" w:rsidRPr="001E398C">
        <w:t>.</w:t>
      </w:r>
      <w:r w:rsidR="002607F0" w:rsidRPr="001E398C">
        <w:t xml:space="preserve"> </w:t>
      </w:r>
      <w:commentRangeStart w:id="225"/>
      <w:commentRangeStart w:id="226"/>
      <w:commentRangeStart w:id="227"/>
      <w:commentRangeStart w:id="228"/>
      <w:r w:rsidR="002053F1" w:rsidRPr="001E398C">
        <w:t>Then, an equivalent circuit model is established based on the graph model for solving the voltage and current in the circuit.</w:t>
      </w:r>
      <w:r w:rsidR="002607F0" w:rsidRPr="001E398C">
        <w:rPr>
          <w:rFonts w:hint="eastAsia"/>
        </w:rPr>
        <w:t xml:space="preserve"> </w:t>
      </w:r>
      <w:r w:rsidR="002053F1" w:rsidRPr="001E398C">
        <w:t>Finally, by greedily searching for the combination of the shortest path, the MAC is calculated in the</w:t>
      </w:r>
      <w:r w:rsidR="00065492" w:rsidRPr="001E398C">
        <w:t xml:space="preserve"> corresponding</w:t>
      </w:r>
      <w:r w:rsidR="002053F1" w:rsidRPr="001E398C">
        <w:t xml:space="preserve"> equivalent circuit model.</w:t>
      </w:r>
      <w:r w:rsidRPr="001E398C">
        <w:t xml:space="preserve"> </w:t>
      </w:r>
      <w:commentRangeEnd w:id="225"/>
      <w:r w:rsidR="00624A86">
        <w:rPr>
          <w:rStyle w:val="ad"/>
        </w:rPr>
        <w:commentReference w:id="225"/>
      </w:r>
      <w:commentRangeEnd w:id="226"/>
      <w:r w:rsidR="000A0FF9">
        <w:rPr>
          <w:rStyle w:val="ad"/>
        </w:rPr>
        <w:commentReference w:id="226"/>
      </w:r>
      <w:commentRangeEnd w:id="227"/>
      <w:r w:rsidR="000A0FF9">
        <w:rPr>
          <w:rStyle w:val="ad"/>
        </w:rPr>
        <w:commentReference w:id="227"/>
      </w:r>
      <w:commentRangeEnd w:id="228"/>
      <w:r w:rsidR="00893F7E">
        <w:rPr>
          <w:rStyle w:val="ad"/>
        </w:rPr>
        <w:commentReference w:id="228"/>
      </w:r>
    </w:p>
    <w:p w14:paraId="670A2B62" w14:textId="77777777" w:rsidR="00E51CD9" w:rsidRPr="001E398C" w:rsidRDefault="00E51CD9" w:rsidP="00E51CD9">
      <w:pPr>
        <w:keepNext/>
        <w:spacing w:line="240" w:lineRule="auto"/>
        <w:jc w:val="center"/>
      </w:pPr>
      <w:r w:rsidRPr="001E398C">
        <w:rPr>
          <w:rFonts w:hint="eastAsia"/>
          <w:noProof/>
        </w:rPr>
        <w:drawing>
          <wp:inline distT="0" distB="0" distL="0" distR="0" wp14:anchorId="0B3765CF" wp14:editId="67496913">
            <wp:extent cx="4308641" cy="50400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08641" cy="5040000"/>
                    </a:xfrm>
                    <a:prstGeom prst="rect">
                      <a:avLst/>
                    </a:prstGeom>
                    <a:noFill/>
                    <a:ln>
                      <a:noFill/>
                    </a:ln>
                  </pic:spPr>
                </pic:pic>
              </a:graphicData>
            </a:graphic>
          </wp:inline>
        </w:drawing>
      </w:r>
    </w:p>
    <w:p w14:paraId="0C2F3CAD" w14:textId="4B0A5A93" w:rsidR="00E51CD9" w:rsidRPr="001E398C" w:rsidRDefault="00E51CD9" w:rsidP="007B0FDC">
      <w:pPr>
        <w:pStyle w:val="af6"/>
        <w:jc w:val="center"/>
        <w:rPr>
          <w:rFonts w:ascii="Arial" w:hAnsi="Arial" w:cs="Arial"/>
          <w:b/>
        </w:rPr>
      </w:pPr>
      <w:commentRangeStart w:id="229"/>
      <w:commentRangeStart w:id="230"/>
      <w:commentRangeStart w:id="231"/>
      <w:r w:rsidRPr="001E398C">
        <w:rPr>
          <w:rFonts w:ascii="Arial" w:hAnsi="Arial" w:cs="Arial"/>
          <w:b/>
        </w:rPr>
        <w:t xml:space="preserve">Fig. </w:t>
      </w:r>
      <w:r w:rsidRPr="001E398C">
        <w:rPr>
          <w:rFonts w:ascii="Arial" w:hAnsi="Arial" w:cs="Arial"/>
          <w:b/>
        </w:rPr>
        <w:fldChar w:fldCharType="begin"/>
      </w:r>
      <w:r w:rsidRPr="001E398C">
        <w:rPr>
          <w:rFonts w:ascii="Arial" w:hAnsi="Arial" w:cs="Arial"/>
          <w:b/>
        </w:rPr>
        <w:instrText xml:space="preserve"> SEQ Fig. \* ARABIC </w:instrText>
      </w:r>
      <w:r w:rsidRPr="001E398C">
        <w:rPr>
          <w:rFonts w:ascii="Arial" w:hAnsi="Arial" w:cs="Arial"/>
          <w:b/>
        </w:rPr>
        <w:fldChar w:fldCharType="separate"/>
      </w:r>
      <w:r w:rsidRPr="001E398C">
        <w:rPr>
          <w:rFonts w:ascii="Arial" w:hAnsi="Arial" w:cs="Arial"/>
          <w:b/>
        </w:rPr>
        <w:t>2</w:t>
      </w:r>
      <w:r w:rsidRPr="001E398C">
        <w:rPr>
          <w:rFonts w:ascii="Arial" w:hAnsi="Arial" w:cs="Arial"/>
          <w:b/>
        </w:rPr>
        <w:fldChar w:fldCharType="end"/>
      </w:r>
      <w:r w:rsidRPr="001E398C">
        <w:rPr>
          <w:rFonts w:ascii="Arial" w:hAnsi="Arial" w:cs="Arial"/>
          <w:b/>
        </w:rPr>
        <w:t xml:space="preserve"> Flowchart of the </w:t>
      </w:r>
      <w:del w:id="232" w:author="ChengQian" w:date="2023-04-30T16:23:00Z">
        <w:r w:rsidRPr="001E398C" w:rsidDel="00F608CE">
          <w:rPr>
            <w:rFonts w:ascii="Arial" w:hAnsi="Arial" w:cs="Arial"/>
            <w:b/>
          </w:rPr>
          <w:delText xml:space="preserve">developed </w:delText>
        </w:r>
      </w:del>
      <w:r w:rsidRPr="001E398C">
        <w:rPr>
          <w:rFonts w:ascii="Arial" w:hAnsi="Arial" w:cs="Arial"/>
          <w:b/>
        </w:rPr>
        <w:t xml:space="preserve">MAC </w:t>
      </w:r>
      <w:del w:id="233" w:author="ChengQian" w:date="2023-04-30T16:23:00Z">
        <w:r w:rsidRPr="001E398C" w:rsidDel="00F608CE">
          <w:rPr>
            <w:rFonts w:ascii="Arial" w:hAnsi="Arial" w:cs="Arial"/>
            <w:b/>
          </w:rPr>
          <w:delText>calculation method</w:delText>
        </w:r>
      </w:del>
      <w:ins w:id="234" w:author="ChengQian" w:date="2023-04-30T16:23:00Z">
        <w:r w:rsidR="00F608CE">
          <w:rPr>
            <w:rFonts w:ascii="Arial" w:hAnsi="Arial" w:cs="Arial"/>
            <w:b/>
          </w:rPr>
          <w:t>modeling process</w:t>
        </w:r>
      </w:ins>
      <w:r w:rsidRPr="001E398C">
        <w:rPr>
          <w:rFonts w:ascii="Arial" w:hAnsi="Arial" w:cs="Arial"/>
          <w:b/>
        </w:rPr>
        <w:t>.</w:t>
      </w:r>
      <w:commentRangeEnd w:id="229"/>
      <w:r w:rsidR="00E35BE7">
        <w:rPr>
          <w:rStyle w:val="ad"/>
          <w:rFonts w:ascii="Times New Roman" w:eastAsia="宋体" w:hAnsi="Times New Roman" w:cstheme="minorBidi"/>
        </w:rPr>
        <w:commentReference w:id="229"/>
      </w:r>
      <w:commentRangeEnd w:id="230"/>
      <w:r w:rsidR="00765218">
        <w:rPr>
          <w:rStyle w:val="ad"/>
          <w:rFonts w:ascii="Times New Roman" w:eastAsia="宋体" w:hAnsi="Times New Roman" w:cstheme="minorBidi"/>
        </w:rPr>
        <w:commentReference w:id="230"/>
      </w:r>
      <w:commentRangeEnd w:id="231"/>
      <w:r w:rsidR="00765218">
        <w:rPr>
          <w:rStyle w:val="ad"/>
          <w:rFonts w:ascii="Times New Roman" w:eastAsia="宋体" w:hAnsi="Times New Roman" w:cstheme="minorBidi"/>
        </w:rPr>
        <w:commentReference w:id="231"/>
      </w:r>
    </w:p>
    <w:p w14:paraId="3416BAD4" w14:textId="77777777" w:rsidR="00E51CD9" w:rsidRPr="001E398C" w:rsidRDefault="00E51CD9" w:rsidP="0039044C">
      <w:pPr>
        <w:ind w:firstLine="420"/>
      </w:pPr>
    </w:p>
    <w:p w14:paraId="44DC3E37" w14:textId="7B0D2A30" w:rsidR="00E33011" w:rsidRPr="001E398C" w:rsidRDefault="00C5275A" w:rsidP="00EB551A">
      <w:pPr>
        <w:spacing w:beforeLines="50" w:before="120" w:afterLines="50" w:after="120"/>
        <w:outlineLvl w:val="1"/>
        <w:rPr>
          <w:b/>
          <w:sz w:val="32"/>
        </w:rPr>
      </w:pPr>
      <w:commentRangeStart w:id="235"/>
      <w:commentRangeStart w:id="236"/>
      <w:commentRangeStart w:id="237"/>
      <w:commentRangeStart w:id="238"/>
      <w:commentRangeStart w:id="239"/>
      <w:r w:rsidRPr="001E398C">
        <w:rPr>
          <w:b/>
          <w:sz w:val="32"/>
        </w:rPr>
        <w:t xml:space="preserve">A. </w:t>
      </w:r>
      <w:r w:rsidR="00E33011" w:rsidRPr="001E398C">
        <w:rPr>
          <w:b/>
          <w:sz w:val="32"/>
        </w:rPr>
        <w:t>Graph model and circuit model</w:t>
      </w:r>
      <w:commentRangeEnd w:id="235"/>
      <w:r w:rsidR="00624A86">
        <w:rPr>
          <w:rStyle w:val="ad"/>
        </w:rPr>
        <w:commentReference w:id="235"/>
      </w:r>
      <w:commentRangeEnd w:id="236"/>
      <w:r w:rsidR="00765218">
        <w:rPr>
          <w:rStyle w:val="ad"/>
        </w:rPr>
        <w:commentReference w:id="236"/>
      </w:r>
      <w:commentRangeEnd w:id="237"/>
      <w:r w:rsidR="00EB5A2E">
        <w:rPr>
          <w:rStyle w:val="ad"/>
        </w:rPr>
        <w:commentReference w:id="237"/>
      </w:r>
      <w:commentRangeEnd w:id="238"/>
      <w:r w:rsidR="0067715C">
        <w:rPr>
          <w:rStyle w:val="ad"/>
        </w:rPr>
        <w:commentReference w:id="238"/>
      </w:r>
      <w:commentRangeEnd w:id="239"/>
      <w:r w:rsidR="00ED6981">
        <w:rPr>
          <w:rStyle w:val="ad"/>
        </w:rPr>
        <w:commentReference w:id="239"/>
      </w:r>
    </w:p>
    <w:p w14:paraId="43186986" w14:textId="7A099954" w:rsidR="00C96081" w:rsidRPr="001E398C" w:rsidRDefault="002E67F0" w:rsidP="00C96081">
      <w:pPr>
        <w:ind w:firstLine="420"/>
      </w:pPr>
      <w:ins w:id="240" w:author="ChengQian" w:date="2023-04-30T16:39:00Z">
        <w:r>
          <w:rPr>
            <w:rFonts w:hint="eastAsia"/>
          </w:rPr>
          <w:lastRenderedPageBreak/>
          <w:t>As</w:t>
        </w:r>
        <w:r>
          <w:t xml:space="preserve"> demonstrated in Fig. 1, </w:t>
        </w:r>
      </w:ins>
      <w:del w:id="241" w:author="ChengQian" w:date="2023-04-30T16:39:00Z">
        <w:r w:rsidR="00C96081" w:rsidRPr="001E398C" w:rsidDel="002E67F0">
          <w:delText>A</w:delText>
        </w:r>
      </w:del>
      <w:ins w:id="242" w:author="ChengQian" w:date="2023-04-30T16:39:00Z">
        <w:r>
          <w:t>a</w:t>
        </w:r>
      </w:ins>
      <w:r w:rsidR="00C96081" w:rsidRPr="001E398C">
        <w:t xml:space="preserve"> typical </w:t>
      </w:r>
      <w:commentRangeStart w:id="243"/>
      <w:commentRangeStart w:id="244"/>
      <w:r w:rsidR="00C96081" w:rsidRPr="001E398C">
        <w:t xml:space="preserve">RBS </w:t>
      </w:r>
      <w:del w:id="245" w:author="ChengQian" w:date="2023-04-30T16:40:00Z">
        <w:r w:rsidR="00C96081" w:rsidRPr="001E398C" w:rsidDel="002E67F0">
          <w:delText>circuit</w:delText>
        </w:r>
        <w:commentRangeEnd w:id="243"/>
        <w:r w:rsidR="00F73F46" w:rsidDel="002E67F0">
          <w:rPr>
            <w:rStyle w:val="ad"/>
          </w:rPr>
          <w:commentReference w:id="243"/>
        </w:r>
      </w:del>
      <w:commentRangeEnd w:id="244"/>
      <w:r w:rsidR="00EB5A2E">
        <w:rPr>
          <w:rStyle w:val="ad"/>
        </w:rPr>
        <w:commentReference w:id="244"/>
      </w:r>
      <w:del w:id="246" w:author="ChengQian" w:date="2023-04-30T16:40:00Z">
        <w:r w:rsidR="00C96081" w:rsidRPr="001E398C" w:rsidDel="002E67F0">
          <w:delText xml:space="preserve"> </w:delText>
        </w:r>
      </w:del>
      <w:r w:rsidR="00C96081" w:rsidRPr="001E398C">
        <w:t xml:space="preserve">is </w:t>
      </w:r>
      <w:del w:id="247" w:author="ChengQian" w:date="2023-04-30T16:40:00Z">
        <w:r w:rsidR="00C96081" w:rsidRPr="001E398C" w:rsidDel="002E67F0">
          <w:delText xml:space="preserve">composed </w:delText>
        </w:r>
      </w:del>
      <w:ins w:id="248" w:author="ChengQian" w:date="2023-04-30T16:40:00Z">
        <w:r>
          <w:t>made up</w:t>
        </w:r>
        <w:r w:rsidRPr="001E398C">
          <w:t xml:space="preserve"> </w:t>
        </w:r>
      </w:ins>
      <w:r w:rsidR="00C96081" w:rsidRPr="001E398C">
        <w:t>of</w:t>
      </w:r>
      <w:ins w:id="249" w:author="ChengQian" w:date="2023-04-30T16:40:00Z">
        <w:r>
          <w:t xml:space="preserve"> a number of</w:t>
        </w:r>
      </w:ins>
      <w:r w:rsidR="00C96081" w:rsidRPr="001E398C">
        <w:t xml:space="preserve"> battery cells and switches</w:t>
      </w:r>
      <w:ins w:id="250" w:author="ChengQian" w:date="2023-04-30T16:40:00Z">
        <w:r>
          <w:t xml:space="preserve"> in </w:t>
        </w:r>
      </w:ins>
      <w:ins w:id="251" w:author="ChengQian" w:date="2023-04-30T16:41:00Z">
        <w:r>
          <w:t>a dynamically adjustable connection</w:t>
        </w:r>
      </w:ins>
      <w:r w:rsidR="00C96081" w:rsidRPr="001E398C">
        <w:t>.</w:t>
      </w:r>
      <w:r w:rsidR="00C96081" w:rsidRPr="001E398C">
        <w:rPr>
          <w:rFonts w:hint="eastAsia"/>
        </w:rPr>
        <w:t xml:space="preserve"> </w:t>
      </w:r>
      <w:commentRangeStart w:id="252"/>
      <w:commentRangeStart w:id="253"/>
      <w:commentRangeStart w:id="254"/>
      <w:r w:rsidR="00C96081" w:rsidRPr="001E398C">
        <w:t>To establish a processable circuit, these components are transformed into ideal elements under reasonable assumptions.</w:t>
      </w:r>
      <w:r w:rsidR="00C96081" w:rsidRPr="001E398C">
        <w:rPr>
          <w:rFonts w:hint="eastAsia"/>
        </w:rPr>
        <w:t xml:space="preserve"> </w:t>
      </w:r>
      <w:r w:rsidR="00C96081" w:rsidRPr="001E398C">
        <w:t>The resulting circuit structure is then described in matrix form, and the related equations are provided.</w:t>
      </w:r>
      <w:commentRangeEnd w:id="252"/>
      <w:r w:rsidR="00BE715A">
        <w:rPr>
          <w:rStyle w:val="ad"/>
        </w:rPr>
        <w:commentReference w:id="252"/>
      </w:r>
      <w:commentRangeEnd w:id="253"/>
      <w:r w:rsidR="00EB5A2E">
        <w:rPr>
          <w:rStyle w:val="ad"/>
        </w:rPr>
        <w:commentReference w:id="253"/>
      </w:r>
      <w:commentRangeEnd w:id="254"/>
      <w:r w:rsidR="00E04782">
        <w:rPr>
          <w:rStyle w:val="ad"/>
        </w:rPr>
        <w:commentReference w:id="254"/>
      </w:r>
    </w:p>
    <w:p w14:paraId="57BC3FAC" w14:textId="229805C1" w:rsidR="00C96081" w:rsidRPr="001E398C" w:rsidRDefault="00C96081" w:rsidP="004A3332">
      <w:pPr>
        <w:ind w:firstLine="420"/>
      </w:pPr>
      <w:commentRangeStart w:id="255"/>
      <w:commentRangeStart w:id="256"/>
      <w:commentRangeStart w:id="257"/>
      <w:commentRangeStart w:id="258"/>
      <w:r w:rsidRPr="001E398C">
        <w:t>The normal equivalent circuit for a battery consists of a voltage source in series with a resistor, and a capacitor in parallel with another resistor to simulate the polarization in batteries.</w:t>
      </w:r>
      <w:r w:rsidR="001F04F4" w:rsidRPr="001E398C">
        <w:t xml:space="preserve"> </w:t>
      </w:r>
      <w:commentRangeEnd w:id="255"/>
      <w:r w:rsidR="00BE715A">
        <w:rPr>
          <w:rStyle w:val="ad"/>
        </w:rPr>
        <w:commentReference w:id="255"/>
      </w:r>
      <w:commentRangeEnd w:id="256"/>
      <w:r w:rsidR="00EB5A2E">
        <w:rPr>
          <w:rStyle w:val="ad"/>
        </w:rPr>
        <w:commentReference w:id="256"/>
      </w:r>
      <w:commentRangeEnd w:id="257"/>
      <w:r w:rsidR="00FF59E6">
        <w:rPr>
          <w:rStyle w:val="ad"/>
        </w:rPr>
        <w:commentReference w:id="257"/>
      </w:r>
      <w:commentRangeEnd w:id="258"/>
      <w:r w:rsidR="00E04782">
        <w:rPr>
          <w:rStyle w:val="ad"/>
        </w:rPr>
        <w:commentReference w:id="258"/>
      </w:r>
      <w:r w:rsidR="005344F2" w:rsidRPr="001E398C">
        <w:t xml:space="preserve">When calculating the </w:t>
      </w:r>
      <w:del w:id="259" w:author="ChengQian" w:date="2023-04-30T16:44:00Z">
        <w:r w:rsidR="005344F2" w:rsidRPr="001E398C" w:rsidDel="00D249E4">
          <w:delText>Maximum Allowable Current (MAC)</w:delText>
        </w:r>
      </w:del>
      <w:ins w:id="260" w:author="ChengQian" w:date="2023-04-30T16:44:00Z">
        <w:r w:rsidR="00D249E4">
          <w:t>MAC</w:t>
        </w:r>
      </w:ins>
      <w:r w:rsidR="005344F2" w:rsidRPr="001E398C">
        <w:t xml:space="preserve"> that can be delivered </w:t>
      </w:r>
      <w:ins w:id="261" w:author="ChengQian" w:date="2023-04-30T16:44:00Z">
        <w:r w:rsidR="00D249E4" w:rsidRPr="001E398C">
          <w:t xml:space="preserve">steadily </w:t>
        </w:r>
      </w:ins>
      <w:del w:id="262" w:author="ChengQian" w:date="2023-04-30T16:44:00Z">
        <w:r w:rsidR="005344F2" w:rsidRPr="001E398C" w:rsidDel="00D249E4">
          <w:delText xml:space="preserve">by </w:delText>
        </w:r>
      </w:del>
      <w:ins w:id="263" w:author="ChengQian" w:date="2023-04-30T16:44:00Z">
        <w:r w:rsidR="00D249E4">
          <w:t>from</w:t>
        </w:r>
        <w:r w:rsidR="00D249E4" w:rsidRPr="001E398C">
          <w:t xml:space="preserve"> </w:t>
        </w:r>
      </w:ins>
      <w:ins w:id="264" w:author="ChengQian" w:date="2023-04-30T16:43:00Z">
        <w:r w:rsidR="004A19FF">
          <w:t xml:space="preserve">the </w:t>
        </w:r>
      </w:ins>
      <w:r w:rsidR="005344F2" w:rsidRPr="001E398C">
        <w:t>RBS</w:t>
      </w:r>
      <w:del w:id="265" w:author="ChengQian" w:date="2023-04-30T16:44:00Z">
        <w:r w:rsidR="005344F2" w:rsidRPr="001E398C" w:rsidDel="00D249E4">
          <w:delText xml:space="preserve"> steadily</w:delText>
        </w:r>
      </w:del>
      <w:r w:rsidR="005344F2" w:rsidRPr="001E398C">
        <w:t xml:space="preserve">, only </w:t>
      </w:r>
      <w:commentRangeStart w:id="266"/>
      <w:commentRangeStart w:id="267"/>
      <w:commentRangeStart w:id="268"/>
      <w:commentRangeStart w:id="269"/>
      <w:r w:rsidR="005344F2" w:rsidRPr="001E398C">
        <w:t xml:space="preserve">the steady-state behavior of the battery is considered, </w:t>
      </w:r>
      <w:del w:id="270" w:author="ChengQian" w:date="2023-04-30T16:44:00Z">
        <w:r w:rsidR="005344F2" w:rsidRPr="001E398C" w:rsidDel="00D249E4">
          <w:delText xml:space="preserve">and </w:delText>
        </w:r>
      </w:del>
      <w:ins w:id="271" w:author="ChengQian" w:date="2023-04-30T16:44:00Z">
        <w:r w:rsidR="00D249E4">
          <w:t>where</w:t>
        </w:r>
        <w:r w:rsidR="00D249E4" w:rsidRPr="001E398C">
          <w:t xml:space="preserve"> </w:t>
        </w:r>
      </w:ins>
      <w:r w:rsidR="005344F2" w:rsidRPr="001E398C">
        <w:t>the transient behavior is ignored</w:t>
      </w:r>
      <w:commentRangeEnd w:id="266"/>
      <w:r w:rsidR="00D249E4">
        <w:rPr>
          <w:rStyle w:val="ad"/>
        </w:rPr>
        <w:commentReference w:id="266"/>
      </w:r>
      <w:commentRangeEnd w:id="267"/>
      <w:r w:rsidR="008374C7">
        <w:rPr>
          <w:rStyle w:val="ad"/>
        </w:rPr>
        <w:commentReference w:id="267"/>
      </w:r>
      <w:commentRangeEnd w:id="268"/>
      <w:r w:rsidR="000159B8">
        <w:rPr>
          <w:rStyle w:val="ad"/>
        </w:rPr>
        <w:commentReference w:id="268"/>
      </w:r>
      <w:commentRangeEnd w:id="269"/>
      <w:r w:rsidR="00DD4AF5">
        <w:rPr>
          <w:rStyle w:val="ad"/>
        </w:rPr>
        <w:commentReference w:id="269"/>
      </w:r>
      <w:r w:rsidR="005344F2" w:rsidRPr="001E398C">
        <w:t xml:space="preserve">. </w:t>
      </w:r>
      <w:commentRangeStart w:id="272"/>
      <w:commentRangeStart w:id="273"/>
      <w:commentRangeStart w:id="274"/>
      <w:del w:id="275" w:author="ChengQian" w:date="2023-04-30T16:53:00Z">
        <w:r w:rsidR="007A12A9" w:rsidRPr="001E398C" w:rsidDel="007A12A9">
          <w:rPr>
            <w:rFonts w:hint="eastAsia"/>
          </w:rPr>
          <w:delText>Therefore</w:delText>
        </w:r>
        <w:commentRangeEnd w:id="272"/>
        <w:r w:rsidR="007A12A9" w:rsidRPr="001E398C" w:rsidDel="007A12A9">
          <w:rPr>
            <w:rStyle w:val="ad"/>
            <w:rFonts w:hint="eastAsia"/>
          </w:rPr>
          <w:commentReference w:id="272"/>
        </w:r>
      </w:del>
      <w:ins w:id="276" w:author="ChengQian" w:date="2023-04-30T16:53:00Z">
        <w:r w:rsidR="007A12A9">
          <w:rPr>
            <w:rFonts w:hint="eastAsia"/>
          </w:rPr>
          <w:t>In</w:t>
        </w:r>
        <w:r w:rsidR="007A12A9">
          <w:t xml:space="preserve"> this way</w:t>
        </w:r>
      </w:ins>
      <w:r w:rsidR="007A12A9" w:rsidRPr="001E398C">
        <w:t xml:space="preserve">, </w:t>
      </w:r>
      <w:del w:id="277" w:author="ChengQian" w:date="2023-04-30T16:53:00Z">
        <w:r w:rsidR="007A12A9" w:rsidRPr="001E398C" w:rsidDel="007A12A9">
          <w:delText xml:space="preserve">the </w:delText>
        </w:r>
      </w:del>
      <w:r w:rsidR="007A12A9" w:rsidRPr="001E398C">
        <w:t xml:space="preserve">battery </w:t>
      </w:r>
      <m:oMath>
        <m:r>
          <w:rPr>
            <w:rFonts w:ascii="Cambria Math" w:hAnsi="Cambria Math"/>
          </w:rPr>
          <m:t>i</m:t>
        </m:r>
      </m:oMath>
      <w:r w:rsidR="007A12A9" w:rsidRPr="001E398C">
        <w:t xml:space="preserve"> </w:t>
      </w:r>
      <w:ins w:id="278" w:author="ChengQian" w:date="2023-04-30T16:53:00Z">
        <w:r w:rsidR="007A12A9">
          <w:t xml:space="preserve">in the RBS </w:t>
        </w:r>
      </w:ins>
      <w:r w:rsidR="007A12A9" w:rsidRPr="001E398C">
        <w:t xml:space="preserve">is modeled </w:t>
      </w:r>
      <w:del w:id="279" w:author="ChengQian" w:date="2023-04-30T16:53:00Z">
        <w:r w:rsidR="007A12A9" w:rsidRPr="001E398C" w:rsidDel="007A12A9">
          <w:delText xml:space="preserve">as </w:delText>
        </w:r>
      </w:del>
      <w:ins w:id="280" w:author="ChengQian" w:date="2023-04-30T16:53:00Z">
        <w:r w:rsidR="007A12A9">
          <w:t xml:space="preserve">by the </w:t>
        </w:r>
        <w:r w:rsidR="00147E6B" w:rsidRPr="001E398C">
          <w:t xml:space="preserve">series </w:t>
        </w:r>
        <w:r w:rsidR="007A12A9">
          <w:t xml:space="preserve">connection </w:t>
        </w:r>
        <w:r w:rsidR="00147E6B">
          <w:t xml:space="preserve">in </w:t>
        </w:r>
        <w:r w:rsidR="007A12A9">
          <w:t>between</w:t>
        </w:r>
        <w:r w:rsidR="007A12A9" w:rsidRPr="001E398C">
          <w:t xml:space="preserve"> </w:t>
        </w:r>
      </w:ins>
      <w:r w:rsidR="007A12A9" w:rsidRPr="001E398C">
        <w:t xml:space="preserve">a constant voltage source </w:t>
      </w:r>
      <m:oMath>
        <m:sSub>
          <m:sSubPr>
            <m:ctrlPr>
              <w:rPr>
                <w:rFonts w:ascii="Cambria Math" w:hAnsi="Cambria Math"/>
                <w:i/>
              </w:rPr>
            </m:ctrlPr>
          </m:sSubPr>
          <m:e>
            <m:r>
              <w:rPr>
                <w:rFonts w:ascii="Cambria Math" w:hAnsi="Cambria Math"/>
              </w:rPr>
              <m:t>u</m:t>
            </m:r>
          </m:e>
          <m:sub>
            <m:r>
              <w:rPr>
                <w:rFonts w:ascii="Cambria Math" w:hAnsi="Cambria Math"/>
              </w:rPr>
              <m:t>b,i</m:t>
            </m:r>
          </m:sub>
        </m:sSub>
      </m:oMath>
      <w:r w:rsidR="007A12A9" w:rsidRPr="001E398C">
        <w:t xml:space="preserve"> </w:t>
      </w:r>
      <w:del w:id="281" w:author="ChengQian" w:date="2023-04-30T16:53:00Z">
        <w:r w:rsidR="007A12A9" w:rsidRPr="001E398C" w:rsidDel="00147E6B">
          <w:delText>in series with</w:delText>
        </w:r>
      </w:del>
      <w:ins w:id="282" w:author="ChengQian" w:date="2023-04-30T16:53:00Z">
        <w:r w:rsidR="00147E6B">
          <w:t>and</w:t>
        </w:r>
      </w:ins>
      <w:r w:rsidR="007A12A9" w:rsidRPr="001E398C">
        <w:t xml:space="preserve"> a resistor </w:t>
      </w:r>
      <m:oMath>
        <m:sSub>
          <m:sSubPr>
            <m:ctrlPr>
              <w:rPr>
                <w:rFonts w:ascii="Cambria Math" w:hAnsi="Cambria Math"/>
                <w:i/>
              </w:rPr>
            </m:ctrlPr>
          </m:sSubPr>
          <m:e>
            <m:r>
              <w:rPr>
                <w:rFonts w:ascii="Cambria Math" w:hAnsi="Cambria Math"/>
              </w:rPr>
              <m:t>r</m:t>
            </m:r>
          </m:e>
          <m:sub>
            <m:r>
              <w:rPr>
                <w:rFonts w:ascii="Cambria Math" w:hAnsi="Cambria Math"/>
              </w:rPr>
              <m:t>b,i</m:t>
            </m:r>
          </m:sub>
        </m:sSub>
        <w:commentRangeEnd w:id="273"/>
        <m:r>
          <m:rPr>
            <m:sty m:val="p"/>
          </m:rPr>
          <w:rPr>
            <w:rStyle w:val="ad"/>
          </w:rPr>
          <w:commentReference w:id="273"/>
        </m:r>
        <w:commentRangeEnd w:id="274"/>
        <m:r>
          <m:rPr>
            <m:sty m:val="p"/>
          </m:rPr>
          <w:rPr>
            <w:rStyle w:val="ad"/>
          </w:rPr>
          <w:commentReference w:id="274"/>
        </m:r>
      </m:oMath>
      <w:r w:rsidRPr="001E398C">
        <w:t>.</w:t>
      </w:r>
      <w:r w:rsidR="00D3437A" w:rsidRPr="001E398C">
        <w:rPr>
          <w:rFonts w:hint="eastAsia"/>
        </w:rPr>
        <w:t xml:space="preserve"> </w:t>
      </w:r>
      <w:r w:rsidRPr="001E398C">
        <w:t xml:space="preserve">And a binary variable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Pr="001E398C">
        <w:t xml:space="preserve"> is used to represent the state of switch </w:t>
      </w:r>
      <m:oMath>
        <m:r>
          <w:rPr>
            <w:rFonts w:ascii="Cambria Math" w:hAnsi="Cambria Math"/>
          </w:rPr>
          <m:t>j</m:t>
        </m:r>
      </m:oMath>
      <w:r w:rsidRPr="001E398C">
        <w:t xml:space="preserve">, </w:t>
      </w:r>
      <w:del w:id="283" w:author="ChengQian" w:date="2023-04-30T17:27:00Z">
        <w:r w:rsidRPr="001E398C" w:rsidDel="00876E31">
          <w:delText xml:space="preserve">where </w:delText>
        </w:r>
      </w:del>
      <w:ins w:id="284" w:author="ChengQian" w:date="2023-04-30T17:27:00Z">
        <w:r w:rsidR="00876E31">
          <w:t>which are</w:t>
        </w:r>
        <w:r w:rsidR="00876E31" w:rsidRPr="001E398C">
          <w:t xml:space="preserve"> </w:t>
        </w:r>
      </w:ins>
      <w:r w:rsidRPr="001E398C">
        <w:t xml:space="preserve">0 </w:t>
      </w:r>
      <w:ins w:id="285" w:author="ChengQian" w:date="2023-04-30T17:27:00Z">
        <w:r w:rsidR="00876E31">
          <w:t xml:space="preserve">for ON </w:t>
        </w:r>
      </w:ins>
      <w:r w:rsidRPr="001E398C">
        <w:t xml:space="preserve">and 1 </w:t>
      </w:r>
      <w:del w:id="286" w:author="ChengQian" w:date="2023-04-30T17:27:00Z">
        <w:r w:rsidRPr="001E398C" w:rsidDel="00876E31">
          <w:rPr>
            <w:rFonts w:hint="eastAsia"/>
          </w:rPr>
          <w:delText>indicate open and</w:delText>
        </w:r>
      </w:del>
      <w:ins w:id="287" w:author="ChengQian" w:date="2023-04-30T17:27:00Z">
        <w:r w:rsidR="00876E31">
          <w:t>for</w:t>
        </w:r>
      </w:ins>
      <w:r w:rsidRPr="001E398C">
        <w:t xml:space="preserve"> </w:t>
      </w:r>
      <w:del w:id="288" w:author="ChengQian" w:date="2023-04-30T17:27:00Z">
        <w:r w:rsidRPr="001E398C" w:rsidDel="00876E31">
          <w:delText>closed</w:delText>
        </w:r>
      </w:del>
      <w:ins w:id="289" w:author="ChengQian" w:date="2023-04-30T17:27:00Z">
        <w:r w:rsidR="00876E31">
          <w:t>OFF</w:t>
        </w:r>
      </w:ins>
      <w:r w:rsidRPr="001E398C">
        <w:t>, respectively.</w:t>
      </w:r>
      <w:r w:rsidR="004A3332" w:rsidRPr="001E398C">
        <w:rPr>
          <w:rFonts w:hint="eastAsia"/>
        </w:rPr>
        <w:t xml:space="preserve"> </w:t>
      </w:r>
      <w:r w:rsidRPr="001E398C">
        <w:t xml:space="preserve">To simplify the calculation, a closed switch is considered as a resistor with a very small resistance value </w:t>
      </w:r>
      <m:oMath>
        <m:sSub>
          <m:sSubPr>
            <m:ctrlPr>
              <w:rPr>
                <w:rFonts w:ascii="Cambria Math" w:hAnsi="Cambria Math"/>
                <w:i/>
              </w:rPr>
            </m:ctrlPr>
          </m:sSubPr>
          <m:e>
            <m:r>
              <w:rPr>
                <w:rFonts w:ascii="Cambria Math" w:hAnsi="Cambria Math"/>
              </w:rPr>
              <m:t>r</m:t>
            </m:r>
          </m:e>
          <m:sub>
            <m:r>
              <w:rPr>
                <w:rFonts w:ascii="Cambria Math" w:hAnsi="Cambria Math"/>
              </w:rPr>
              <m:t>s</m:t>
            </m:r>
          </m:sub>
        </m:sSub>
      </m:oMath>
      <w:del w:id="290" w:author="Hua Guangbin" w:date="2023-05-03T15:28:00Z">
        <w:r w:rsidRPr="001E398C" w:rsidDel="00DD4AF5">
          <w:delText>,</w:delText>
        </w:r>
        <w:commentRangeStart w:id="291"/>
        <w:commentRangeStart w:id="292"/>
        <w:commentRangeStart w:id="293"/>
        <w:commentRangeStart w:id="294"/>
        <w:r w:rsidRPr="001E398C" w:rsidDel="00DD4AF5">
          <w:delText xml:space="preserve"> which are treated as zero in the final result</w:delText>
        </w:r>
        <w:commentRangeEnd w:id="291"/>
        <w:r w:rsidR="00876E31" w:rsidDel="00DD4AF5">
          <w:rPr>
            <w:rStyle w:val="ad"/>
          </w:rPr>
          <w:commentReference w:id="291"/>
        </w:r>
        <w:commentRangeEnd w:id="292"/>
        <w:r w:rsidR="008374C7" w:rsidDel="00DD4AF5">
          <w:rPr>
            <w:rStyle w:val="ad"/>
          </w:rPr>
          <w:commentReference w:id="292"/>
        </w:r>
        <w:commentRangeEnd w:id="293"/>
        <w:r w:rsidR="00880192" w:rsidDel="00DD4AF5">
          <w:rPr>
            <w:rStyle w:val="ad"/>
          </w:rPr>
          <w:commentReference w:id="293"/>
        </w:r>
        <w:commentRangeEnd w:id="294"/>
        <w:r w:rsidR="00DD4AF5" w:rsidDel="00DD4AF5">
          <w:rPr>
            <w:rStyle w:val="ad"/>
          </w:rPr>
          <w:commentReference w:id="294"/>
        </w:r>
      </w:del>
      <w:r w:rsidRPr="001E398C">
        <w:t>.</w:t>
      </w:r>
      <w:r w:rsidR="004A3332" w:rsidRPr="001E398C">
        <w:rPr>
          <w:rFonts w:hint="eastAsia"/>
        </w:rPr>
        <w:t xml:space="preserve"> </w:t>
      </w:r>
      <w:commentRangeStart w:id="295"/>
      <w:commentRangeStart w:id="296"/>
      <w:del w:id="297" w:author="Hua Guangbin" w:date="2023-05-02T23:28:00Z">
        <w:r w:rsidRPr="001E398C" w:rsidDel="008374C7">
          <w:delText xml:space="preserve">In the following derivation, the product of the conductance </w:delText>
        </w:r>
      </w:del>
      <m:oMath>
        <m:r>
          <w:del w:id="298" w:author="Hua Guangbin" w:date="2023-05-02T23:28:00Z">
            <w:rPr>
              <w:rFonts w:ascii="Cambria Math" w:hAnsi="Cambria Math"/>
            </w:rPr>
            <m:t>1/</m:t>
          </w:del>
        </m:r>
        <m:sSub>
          <m:sSubPr>
            <m:ctrlPr>
              <w:del w:id="299" w:author="Hua Guangbin" w:date="2023-05-02T23:28:00Z">
                <w:rPr>
                  <w:rFonts w:ascii="Cambria Math" w:hAnsi="Cambria Math"/>
                  <w:i/>
                </w:rPr>
              </w:del>
            </m:ctrlPr>
          </m:sSubPr>
          <m:e>
            <m:r>
              <w:del w:id="300" w:author="Hua Guangbin" w:date="2023-05-02T23:28:00Z">
                <w:rPr>
                  <w:rFonts w:ascii="Cambria Math" w:hAnsi="Cambria Math"/>
                </w:rPr>
                <m:t>r</m:t>
              </w:del>
            </m:r>
          </m:e>
          <m:sub>
            <m:r>
              <w:del w:id="301" w:author="Hua Guangbin" w:date="2023-05-02T23:28:00Z">
                <w:rPr>
                  <w:rFonts w:ascii="Cambria Math" w:hAnsi="Cambria Math"/>
                </w:rPr>
                <m:t>s</m:t>
              </w:del>
            </m:r>
          </m:sub>
        </m:sSub>
      </m:oMath>
      <w:del w:id="302" w:author="Hua Guangbin" w:date="2023-05-02T23:28:00Z">
        <w:r w:rsidR="004A3332" w:rsidRPr="001E398C" w:rsidDel="008374C7">
          <w:rPr>
            <w:rFonts w:hint="eastAsia"/>
          </w:rPr>
          <w:delText xml:space="preserve"> </w:delText>
        </w:r>
        <w:r w:rsidRPr="001E398C" w:rsidDel="008374C7">
          <w:delText>and the variable</w:delText>
        </w:r>
      </w:del>
      <m:oMath>
        <m:r>
          <w:del w:id="303" w:author="Hua Guangbin" w:date="2023-05-02T23:28:00Z">
            <m:rPr>
              <m:sty m:val="p"/>
            </m:rPr>
            <w:rPr>
              <w:rFonts w:ascii="Cambria Math" w:hAnsi="Cambria Math"/>
            </w:rPr>
            <m:t xml:space="preserve"> </m:t>
          </w:del>
        </m:r>
        <m:sSub>
          <m:sSubPr>
            <m:ctrlPr>
              <w:del w:id="304" w:author="Hua Guangbin" w:date="2023-05-02T23:28:00Z">
                <w:rPr>
                  <w:rFonts w:ascii="Cambria Math" w:hAnsi="Cambria Math"/>
                  <w:i/>
                </w:rPr>
              </w:del>
            </m:ctrlPr>
          </m:sSubPr>
          <m:e>
            <m:r>
              <w:del w:id="305" w:author="Hua Guangbin" w:date="2023-05-02T23:28:00Z">
                <w:rPr>
                  <w:rFonts w:ascii="Cambria Math" w:hAnsi="Cambria Math"/>
                </w:rPr>
                <m:t>x</m:t>
              </w:del>
            </m:r>
          </m:e>
          <m:sub>
            <m:r>
              <w:del w:id="306" w:author="Hua Guangbin" w:date="2023-05-02T23:28:00Z">
                <w:rPr>
                  <w:rFonts w:ascii="Cambria Math" w:hAnsi="Cambria Math"/>
                </w:rPr>
                <m:t>j</m:t>
              </w:del>
            </m:r>
          </m:sub>
        </m:sSub>
      </m:oMath>
      <w:del w:id="307" w:author="Hua Guangbin" w:date="2023-05-02T23:28:00Z">
        <w:r w:rsidRPr="001E398C" w:rsidDel="008374C7">
          <w:delText xml:space="preserve"> is used to characterize the state of switch </w:delText>
        </w:r>
      </w:del>
      <m:oMath>
        <m:r>
          <w:del w:id="308" w:author="Hua Guangbin" w:date="2023-05-02T23:28:00Z">
            <w:rPr>
              <w:rFonts w:ascii="Cambria Math" w:hAnsi="Cambria Math"/>
            </w:rPr>
            <m:t>j</m:t>
          </w:del>
        </m:r>
      </m:oMath>
      <w:del w:id="309" w:author="Hua Guangbin" w:date="2023-05-02T23:28:00Z">
        <w:r w:rsidRPr="001E398C" w:rsidDel="008374C7">
          <w:delText>.</w:delText>
        </w:r>
        <w:commentRangeEnd w:id="295"/>
        <w:r w:rsidR="00011D01" w:rsidDel="008374C7">
          <w:rPr>
            <w:rStyle w:val="ad"/>
          </w:rPr>
          <w:commentReference w:id="295"/>
        </w:r>
        <w:commentRangeEnd w:id="296"/>
        <w:r w:rsidR="008374C7" w:rsidDel="008374C7">
          <w:rPr>
            <w:rStyle w:val="ad"/>
          </w:rPr>
          <w:commentReference w:id="296"/>
        </w:r>
      </w:del>
    </w:p>
    <w:p w14:paraId="4E2FC4FF" w14:textId="717CC456" w:rsidR="00A7750D" w:rsidRPr="001E398C" w:rsidRDefault="002F077D" w:rsidP="004A3332">
      <w:pPr>
        <w:ind w:firstLine="420"/>
      </w:pPr>
      <w:ins w:id="310" w:author="Hua Guangbin" w:date="2023-05-03T00:02:00Z">
        <w:r>
          <w:t>F</w:t>
        </w:r>
        <w:r w:rsidRPr="001E398C">
          <w:t>or a given RBS architecture</w:t>
        </w:r>
        <w:r>
          <w:rPr>
            <w:rFonts w:hint="eastAsia"/>
          </w:rPr>
          <w:t>,</w:t>
        </w:r>
        <w:r>
          <w:t xml:space="preserve"> a</w:t>
        </w:r>
      </w:ins>
      <w:commentRangeStart w:id="311"/>
      <w:commentRangeStart w:id="312"/>
      <w:commentRangeStart w:id="313"/>
      <w:del w:id="314" w:author="Hua Guangbin" w:date="2023-05-03T00:02:00Z">
        <w:r w:rsidR="00AE1671" w:rsidRPr="001E398C" w:rsidDel="002F077D">
          <w:delText>A</w:delText>
        </w:r>
      </w:del>
      <w:r w:rsidR="00AE1671" w:rsidRPr="001E398C">
        <w:t xml:space="preserve"> directed graph model </w:t>
      </w:r>
      <m:oMath>
        <m:r>
          <w:rPr>
            <w:rFonts w:ascii="Cambria Math" w:hAnsi="Cambria Math"/>
          </w:rPr>
          <m:t>G(V,E)</m:t>
        </m:r>
      </m:oMath>
      <w:r w:rsidR="00AE1671" w:rsidRPr="001E398C">
        <w:t xml:space="preserve"> for the RBS is constructed in such a way that:</w:t>
      </w:r>
      <w:commentRangeEnd w:id="311"/>
      <w:r w:rsidR="007E626A">
        <w:rPr>
          <w:rStyle w:val="ad"/>
        </w:rPr>
        <w:commentReference w:id="311"/>
      </w:r>
      <w:commentRangeEnd w:id="312"/>
      <w:r w:rsidR="008374C7">
        <w:rPr>
          <w:rStyle w:val="ad"/>
        </w:rPr>
        <w:commentReference w:id="312"/>
      </w:r>
      <w:commentRangeEnd w:id="313"/>
      <w:r w:rsidR="008374C7">
        <w:rPr>
          <w:rStyle w:val="ad"/>
        </w:rPr>
        <w:commentReference w:id="313"/>
      </w:r>
    </w:p>
    <w:p w14:paraId="2074E351" w14:textId="14A9099F" w:rsidR="00AE1671" w:rsidRPr="001E398C" w:rsidRDefault="00AE1671" w:rsidP="00AE1671">
      <w:pPr>
        <w:pStyle w:val="af5"/>
        <w:numPr>
          <w:ilvl w:val="0"/>
          <w:numId w:val="1"/>
        </w:numPr>
        <w:ind w:firstLineChars="0"/>
      </w:pPr>
      <w:r w:rsidRPr="001E398C">
        <w:t xml:space="preserve">Nodes: the vertex set </w:t>
      </w:r>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oMath>
      <w:r w:rsidRPr="001E398C">
        <w:t xml:space="preserve"> represents the nodes connecting batteries and/or switches, where </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Pr="001E398C">
        <w:t xml:space="preserve"> and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rsidRPr="001E398C">
        <w:t xml:space="preserve"> represent the anode and cathode of the RBS respectively</w:t>
      </w:r>
      <w:ins w:id="315" w:author="ChengQian" w:date="2023-04-30T17:41:00Z">
        <w:r w:rsidR="00DC0BAD">
          <w:rPr>
            <w:rFonts w:hint="eastAsia"/>
          </w:rPr>
          <w:t>,</w:t>
        </w:r>
        <w:r w:rsidR="00DC0BAD">
          <w:t xml:space="preserve"> and the </w:t>
        </w:r>
        <w:commentRangeStart w:id="316"/>
        <w:commentRangeStart w:id="317"/>
        <w:commentRangeStart w:id="318"/>
        <w:r w:rsidR="00577BC7">
          <w:t>…</w:t>
        </w:r>
        <w:commentRangeEnd w:id="316"/>
        <w:r w:rsidR="00577BC7">
          <w:rPr>
            <w:rStyle w:val="ad"/>
          </w:rPr>
          <w:commentReference w:id="316"/>
        </w:r>
      </w:ins>
      <w:commentRangeEnd w:id="317"/>
      <w:r w:rsidR="0067715C">
        <w:rPr>
          <w:rStyle w:val="ad"/>
        </w:rPr>
        <w:commentReference w:id="317"/>
      </w:r>
      <w:commentRangeEnd w:id="318"/>
      <w:r w:rsidR="00184F54">
        <w:rPr>
          <w:rStyle w:val="ad"/>
        </w:rPr>
        <w:commentReference w:id="318"/>
      </w:r>
      <w:r w:rsidRPr="001E398C">
        <w:t>;</w:t>
      </w:r>
    </w:p>
    <w:p w14:paraId="2A55ACDE" w14:textId="2CDF5D9B" w:rsidR="000078FD" w:rsidRPr="001E398C" w:rsidRDefault="00AE1671" w:rsidP="0030160B">
      <w:pPr>
        <w:pStyle w:val="af5"/>
        <w:numPr>
          <w:ilvl w:val="0"/>
          <w:numId w:val="1"/>
        </w:numPr>
        <w:ind w:firstLineChars="0"/>
      </w:pPr>
      <w:r w:rsidRPr="001E398C">
        <w:t xml:space="preserve">Edges: </w:t>
      </w:r>
      <w:commentRangeStart w:id="319"/>
      <w:commentRangeStart w:id="320"/>
      <w:commentRangeStart w:id="321"/>
      <w:commentRangeStart w:id="322"/>
      <w:r w:rsidRPr="001E398C">
        <w:t>the directed edge set</w:t>
      </w:r>
      <w:r w:rsidR="00CF195E" w:rsidRPr="001E398C">
        <w:t xml:space="preserve"> </w:t>
      </w:r>
      <m:oMath>
        <m:r>
          <w:rPr>
            <w:rFonts w:ascii="Cambria Math" w:hAnsi="Cambria Math"/>
          </w:rPr>
          <m:t>E</m:t>
        </m:r>
      </m:oMath>
      <w:r w:rsidRPr="001E398C">
        <w:t xml:space="preserve"> represents the output circuit,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Pr="001E398C">
        <w:t xml:space="preserve"> batteries and </w:t>
      </w:r>
      <m:oMath>
        <m:sSub>
          <m:sSubPr>
            <m:ctrlPr>
              <w:rPr>
                <w:rFonts w:ascii="Cambria Math" w:hAnsi="Cambria Math"/>
                <w:i/>
              </w:rPr>
            </m:ctrlPr>
          </m:sSubPr>
          <m:e>
            <m:r>
              <w:rPr>
                <w:rFonts w:ascii="Cambria Math" w:hAnsi="Cambria Math"/>
              </w:rPr>
              <m:t>N</m:t>
            </m:r>
          </m:e>
          <m:sub>
            <m:r>
              <w:rPr>
                <w:rFonts w:ascii="Cambria Math" w:hAnsi="Cambria Math"/>
              </w:rPr>
              <m:t>s</m:t>
            </m:r>
          </m:sub>
        </m:sSub>
      </m:oMath>
      <w:r w:rsidRPr="001E398C">
        <w:t xml:space="preserve"> switches, corresponding set </w:t>
      </w:r>
      <m:oMath>
        <m:sSub>
          <m:sSubPr>
            <m:ctrlPr>
              <w:rPr>
                <w:rFonts w:ascii="Cambria Math" w:hAnsi="Cambria Math"/>
                <w:i/>
              </w:rPr>
            </m:ctrlPr>
          </m:sSubPr>
          <m:e>
            <m:r>
              <w:rPr>
                <w:rFonts w:ascii="Cambria Math" w:hAnsi="Cambria Math"/>
              </w:rPr>
              <m:t>E</m:t>
            </m:r>
          </m:e>
          <m:sub>
            <m:r>
              <w:rPr>
                <w:rFonts w:ascii="Cambria Math" w:hAnsi="Cambria Math"/>
              </w:rPr>
              <m:t>O</m:t>
            </m:r>
          </m:sub>
        </m:sSub>
      </m:oMath>
      <w:r w:rsidRPr="001E398C">
        <w:t xml:space="preserve">, </w:t>
      </w:r>
      <m:oMath>
        <m:sSub>
          <m:sSubPr>
            <m:ctrlPr>
              <w:rPr>
                <w:rFonts w:ascii="Cambria Math" w:hAnsi="Cambria Math"/>
                <w:i/>
              </w:rPr>
            </m:ctrlPr>
          </m:sSubPr>
          <m:e>
            <m:r>
              <w:rPr>
                <w:rFonts w:ascii="Cambria Math" w:hAnsi="Cambria Math"/>
              </w:rPr>
              <m:t>E</m:t>
            </m:r>
          </m:e>
          <m:sub>
            <m:r>
              <w:rPr>
                <w:rFonts w:ascii="Cambria Math" w:hAnsi="Cambria Math"/>
              </w:rPr>
              <m:t>b</m:t>
            </m:r>
          </m:sub>
        </m:sSub>
      </m:oMath>
      <w:r w:rsidRPr="001E398C">
        <w:t xml:space="preserve"> and </w:t>
      </w:r>
      <m:oMath>
        <m:sSub>
          <m:sSubPr>
            <m:ctrlPr>
              <w:rPr>
                <w:rFonts w:ascii="Cambria Math" w:hAnsi="Cambria Math"/>
                <w:i/>
              </w:rPr>
            </m:ctrlPr>
          </m:sSubPr>
          <m:e>
            <m:r>
              <w:rPr>
                <w:rFonts w:ascii="Cambria Math" w:hAnsi="Cambria Math"/>
              </w:rPr>
              <m:t>E</m:t>
            </m:r>
          </m:e>
          <m:sub>
            <m:r>
              <w:rPr>
                <w:rFonts w:ascii="Cambria Math" w:hAnsi="Cambria Math"/>
              </w:rPr>
              <m:t>s</m:t>
            </m:r>
          </m:sub>
        </m:sSub>
        <w:commentRangeEnd w:id="319"/>
        <m:r>
          <m:rPr>
            <m:sty m:val="p"/>
          </m:rPr>
          <w:rPr>
            <w:rStyle w:val="ad"/>
          </w:rPr>
          <w:commentReference w:id="319"/>
        </m:r>
        <w:commentRangeEnd w:id="320"/>
        <m:r>
          <m:rPr>
            <m:sty m:val="p"/>
          </m:rPr>
          <w:rPr>
            <w:rStyle w:val="ad"/>
          </w:rPr>
          <w:commentReference w:id="320"/>
        </m:r>
        <w:commentRangeEnd w:id="321"/>
        <m:r>
          <m:rPr>
            <m:sty m:val="p"/>
          </m:rPr>
          <w:rPr>
            <w:rStyle w:val="ad"/>
          </w:rPr>
          <w:commentReference w:id="321"/>
        </m:r>
      </m:oMath>
      <w:r w:rsidRPr="001E398C">
        <w:t>.</w:t>
      </w:r>
      <w:commentRangeEnd w:id="322"/>
      <w:r w:rsidR="003D5887" w:rsidRPr="001E398C">
        <w:rPr>
          <w:rStyle w:val="ad"/>
        </w:rPr>
        <w:commentReference w:id="322"/>
      </w:r>
      <w:r w:rsidRPr="001E398C">
        <w:t xml:space="preserve"> The external electrical equipment in the output circuit is treated as one directed edge </w:t>
      </w:r>
      <m:oMath>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oMath>
      <w:r w:rsidRPr="001E398C">
        <w:t xml:space="preserve">. The direction of the edge </w:t>
      </w:r>
      <w:del w:id="323" w:author="ChengQian" w:date="2023-04-30T18:03:00Z">
        <w:r w:rsidRPr="001E398C" w:rsidDel="0027213A">
          <w:rPr>
            <w:rFonts w:hint="eastAsia"/>
          </w:rPr>
          <w:delText>representing a</w:delText>
        </w:r>
      </w:del>
      <w:ins w:id="324" w:author="ChengQian" w:date="2023-04-30T18:03:00Z">
        <w:r w:rsidR="0027213A">
          <w:rPr>
            <w:rFonts w:hint="eastAsia"/>
          </w:rPr>
          <w:t>indicates</w:t>
        </w:r>
        <w:r w:rsidR="0027213A">
          <w:t xml:space="preserve"> that the</w:t>
        </w:r>
      </w:ins>
      <w:r w:rsidRPr="001E398C">
        <w:t xml:space="preserve"> battery</w:t>
      </w:r>
      <w:commentRangeStart w:id="325"/>
      <w:commentRangeStart w:id="326"/>
      <w:r w:rsidRPr="001E398C">
        <w:t xml:space="preserve"> is set to be from the anode to the cathode</w:t>
      </w:r>
      <w:commentRangeEnd w:id="325"/>
      <w:r w:rsidR="0027213A">
        <w:rPr>
          <w:rStyle w:val="ad"/>
        </w:rPr>
        <w:commentReference w:id="325"/>
      </w:r>
      <w:commentRangeEnd w:id="326"/>
      <w:r w:rsidR="00EF0875">
        <w:rPr>
          <w:rStyle w:val="ad"/>
        </w:rPr>
        <w:commentReference w:id="326"/>
      </w:r>
      <w:r w:rsidRPr="001E398C">
        <w:t>.</w:t>
      </w:r>
      <w:commentRangeStart w:id="327"/>
      <w:commentRangeStart w:id="328"/>
      <w:commentRangeStart w:id="329"/>
      <w:r w:rsidRPr="001E398C">
        <w:t xml:space="preserve"> For the edges representing switches</w:t>
      </w:r>
      <w:commentRangeEnd w:id="327"/>
      <w:r w:rsidR="0027213A">
        <w:rPr>
          <w:rStyle w:val="ad"/>
        </w:rPr>
        <w:commentReference w:id="327"/>
      </w:r>
      <w:commentRangeEnd w:id="328"/>
      <w:r w:rsidR="00EF0875">
        <w:rPr>
          <w:rStyle w:val="ad"/>
        </w:rPr>
        <w:commentReference w:id="328"/>
      </w:r>
      <w:commentRangeEnd w:id="329"/>
      <w:r w:rsidR="003F3D13">
        <w:rPr>
          <w:rStyle w:val="ad"/>
        </w:rPr>
        <w:commentReference w:id="329"/>
      </w:r>
      <w:r w:rsidRPr="001E398C">
        <w:t xml:space="preserve">, their directions are marked from the </w:t>
      </w:r>
      <w:commentRangeStart w:id="330"/>
      <w:commentRangeStart w:id="331"/>
      <w:commentRangeStart w:id="332"/>
      <w:r w:rsidRPr="001E398C">
        <w:t>low node to the high node</w:t>
      </w:r>
      <w:commentRangeEnd w:id="330"/>
      <w:r w:rsidR="007279A8" w:rsidRPr="001E398C">
        <w:rPr>
          <w:rStyle w:val="ad"/>
        </w:rPr>
        <w:commentReference w:id="330"/>
      </w:r>
      <w:commentRangeEnd w:id="331"/>
      <w:r w:rsidR="00EF0875">
        <w:rPr>
          <w:rStyle w:val="ad"/>
        </w:rPr>
        <w:commentReference w:id="331"/>
      </w:r>
      <w:commentRangeEnd w:id="332"/>
      <w:r w:rsidR="003F039C">
        <w:rPr>
          <w:rStyle w:val="ad"/>
        </w:rPr>
        <w:commentReference w:id="332"/>
      </w:r>
      <w:r w:rsidRPr="001E398C">
        <w:t xml:space="preserve">. </w:t>
      </w:r>
      <w:commentRangeStart w:id="333"/>
      <w:commentRangeStart w:id="334"/>
      <w:r w:rsidRPr="001E398C">
        <w:t xml:space="preserve">A negative </w:t>
      </w:r>
      <w:del w:id="335" w:author="ChengQian" w:date="2023-05-03T14:05:00Z">
        <w:r w:rsidRPr="001E398C" w:rsidDel="007214B0">
          <w:delText xml:space="preserve">value for the </w:delText>
        </w:r>
      </w:del>
      <w:r w:rsidRPr="001E398C">
        <w:t xml:space="preserve">voltage drop or current </w:t>
      </w:r>
      <w:del w:id="336" w:author="ChengQian" w:date="2023-05-03T14:05:00Z">
        <w:r w:rsidRPr="001E398C" w:rsidDel="007214B0">
          <w:rPr>
            <w:rFonts w:hint="eastAsia"/>
          </w:rPr>
          <w:delText>solved on the edge means</w:delText>
        </w:r>
      </w:del>
      <w:ins w:id="337" w:author="ChengQian" w:date="2023-05-03T14:06:00Z">
        <w:r w:rsidR="007214B0">
          <w:rPr>
            <w:rFonts w:hint="eastAsia"/>
          </w:rPr>
          <w:t>indicates</w:t>
        </w:r>
      </w:ins>
      <w:r w:rsidRPr="001E398C">
        <w:t xml:space="preserve"> </w:t>
      </w:r>
      <w:del w:id="338" w:author="ChengQian" w:date="2023-05-03T14:07:00Z">
        <w:r w:rsidRPr="001E398C" w:rsidDel="007214B0">
          <w:delText xml:space="preserve">that </w:delText>
        </w:r>
      </w:del>
      <w:ins w:id="339" w:author="ChengQian" w:date="2023-05-03T14:08:00Z">
        <w:r w:rsidR="00534782">
          <w:t>the</w:t>
        </w:r>
      </w:ins>
      <w:del w:id="340" w:author="ChengQian" w:date="2023-05-03T14:07:00Z">
        <w:r w:rsidRPr="001E398C" w:rsidDel="007214B0">
          <w:delText>the</w:delText>
        </w:r>
      </w:del>
      <w:r w:rsidRPr="001E398C">
        <w:t xml:space="preserve"> </w:t>
      </w:r>
      <w:del w:id="341" w:author="ChengQian" w:date="2023-05-03T14:06:00Z">
        <w:r w:rsidRPr="001E398C" w:rsidDel="007214B0">
          <w:delText xml:space="preserve">actual </w:delText>
        </w:r>
      </w:del>
      <w:r w:rsidRPr="001E398C">
        <w:t>direction</w:t>
      </w:r>
      <w:ins w:id="342" w:author="ChengQian" w:date="2023-05-03T14:06:00Z">
        <w:r w:rsidR="007214B0">
          <w:t xml:space="preserve"> </w:t>
        </w:r>
      </w:ins>
      <w:ins w:id="343" w:author="ChengQian" w:date="2023-05-03T14:08:00Z">
        <w:r w:rsidR="00534782">
          <w:t>of</w:t>
        </w:r>
      </w:ins>
      <w:ins w:id="344" w:author="ChengQian" w:date="2023-05-03T14:06:00Z">
        <w:r w:rsidR="007214B0">
          <w:t xml:space="preserve"> the corresponding edge</w:t>
        </w:r>
      </w:ins>
      <w:r w:rsidRPr="001E398C">
        <w:t xml:space="preserve"> </w:t>
      </w:r>
      <w:ins w:id="345" w:author="ChengQian" w:date="2023-05-03T14:09:00Z">
        <w:r w:rsidR="00534782">
          <w:t>should be</w:t>
        </w:r>
      </w:ins>
      <w:del w:id="346" w:author="ChengQian" w:date="2023-05-03T14:09:00Z">
        <w:r w:rsidRPr="001E398C" w:rsidDel="00534782">
          <w:delText>is</w:delText>
        </w:r>
      </w:del>
      <w:r w:rsidRPr="001E398C">
        <w:t xml:space="preserve"> opposite to </w:t>
      </w:r>
      <w:ins w:id="347" w:author="ChengQian" w:date="2023-05-03T14:09:00Z">
        <w:r w:rsidR="00DE135D">
          <w:t xml:space="preserve">its </w:t>
        </w:r>
      </w:ins>
      <w:del w:id="348" w:author="ChengQian" w:date="2023-05-03T14:09:00Z">
        <w:r w:rsidRPr="001E398C" w:rsidDel="00DE135D">
          <w:delText xml:space="preserve">that </w:delText>
        </w:r>
      </w:del>
      <w:r w:rsidRPr="001E398C">
        <w:t xml:space="preserve">initially </w:t>
      </w:r>
      <w:del w:id="349" w:author="ChengQian" w:date="2023-05-03T14:09:00Z">
        <w:r w:rsidRPr="001E398C" w:rsidDel="00DE135D">
          <w:delText>specified</w:delText>
        </w:r>
      </w:del>
      <w:ins w:id="350" w:author="ChengQian" w:date="2023-05-03T14:09:00Z">
        <w:r w:rsidR="00DE135D">
          <w:t>setting</w:t>
        </w:r>
      </w:ins>
      <w:ins w:id="351" w:author="ChengQian" w:date="2023-05-03T14:10:00Z">
        <w:r w:rsidR="00DE135D">
          <w:t>s</w:t>
        </w:r>
      </w:ins>
      <w:r w:rsidRPr="001E398C">
        <w:t>.</w:t>
      </w:r>
      <w:commentRangeEnd w:id="333"/>
      <w:r w:rsidR="0027213A">
        <w:rPr>
          <w:rStyle w:val="ad"/>
        </w:rPr>
        <w:commentReference w:id="333"/>
      </w:r>
      <w:commentRangeEnd w:id="334"/>
      <w:r w:rsidR="00653A06">
        <w:rPr>
          <w:rStyle w:val="ad"/>
        </w:rPr>
        <w:commentReference w:id="334"/>
      </w:r>
    </w:p>
    <w:p w14:paraId="1602D797" w14:textId="1F40205D" w:rsidR="002D1A20" w:rsidRPr="001E398C" w:rsidRDefault="0030160B" w:rsidP="004A3332">
      <w:pPr>
        <w:ind w:firstLine="420"/>
      </w:pPr>
      <w:r w:rsidRPr="001E398C">
        <w:t>Based on the above</w:t>
      </w:r>
      <w:commentRangeStart w:id="352"/>
      <w:commentRangeStart w:id="353"/>
      <w:commentRangeStart w:id="354"/>
      <w:r w:rsidRPr="001E398C">
        <w:t xml:space="preserve"> directed graph</w:t>
      </w:r>
      <w:commentRangeEnd w:id="352"/>
      <w:r w:rsidR="00AB786F">
        <w:rPr>
          <w:rStyle w:val="ad"/>
        </w:rPr>
        <w:commentReference w:id="352"/>
      </w:r>
      <w:commentRangeEnd w:id="353"/>
      <w:r w:rsidR="00653A06">
        <w:rPr>
          <w:rStyle w:val="ad"/>
        </w:rPr>
        <w:commentReference w:id="353"/>
      </w:r>
      <w:commentRangeEnd w:id="354"/>
      <w:r w:rsidR="00097793">
        <w:rPr>
          <w:rStyle w:val="ad"/>
        </w:rPr>
        <w:commentReference w:id="354"/>
      </w:r>
      <w:r w:rsidRPr="001E398C">
        <w:t xml:space="preserve"> which has </w:t>
      </w:r>
      <m:oMath>
        <m:r>
          <w:rPr>
            <w:rFonts w:ascii="Cambria Math" w:hAnsi="Cambria Math"/>
          </w:rPr>
          <m:t>N</m:t>
        </m:r>
      </m:oMath>
      <w:r w:rsidRPr="001E398C">
        <w:t xml:space="preserve"> nodes and </w:t>
      </w:r>
      <m:oMath>
        <m:r>
          <m:rPr>
            <m:sty m:val="p"/>
          </m:rPr>
          <w:rPr>
            <w:rFonts w:ascii="Cambria Math" w:hAnsi="Cambria Math"/>
          </w:rPr>
          <m:t>1+</m:t>
        </m:r>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m:t>
            </m:r>
          </m:sub>
        </m:sSub>
      </m:oMath>
      <w:r w:rsidRPr="001E398C">
        <w:t xml:space="preserve"> directed edges (1 refers to the output circuit), its incidence matrix </w:t>
      </w:r>
      <m:oMath>
        <m:sSub>
          <m:sSubPr>
            <m:ctrlPr>
              <w:rPr>
                <w:rFonts w:ascii="Cambria Math" w:hAnsi="Cambria Math"/>
                <w:i/>
              </w:rPr>
            </m:ctrlPr>
          </m:sSubPr>
          <m:e>
            <m:r>
              <m:rPr>
                <m:sty m:val="bi"/>
              </m:rPr>
              <w:rPr>
                <w:rFonts w:ascii="Cambria Math" w:hAnsi="Cambria Math"/>
              </w:rPr>
              <m:t>A</m:t>
            </m:r>
          </m:e>
          <m:sub>
            <m:r>
              <w:rPr>
                <w:rFonts w:ascii="Cambria Math" w:hAnsi="Cambria Math"/>
              </w:rPr>
              <m:t>N×(1+</m:t>
            </m:r>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m:t>
            </m:r>
          </m:sub>
        </m:sSub>
      </m:oMath>
      <w:r w:rsidRPr="001E398C">
        <w:t xml:space="preserve"> is defined as</w:t>
      </w:r>
      <w:r w:rsidR="00B5562B" w:rsidRPr="001E398C">
        <w:t xml:space="preserve"> Eq. (1).</w:t>
      </w:r>
    </w:p>
    <w:p w14:paraId="3266E13E" w14:textId="68E21074" w:rsidR="00EB206D" w:rsidRPr="001E398C" w:rsidRDefault="0065306C" w:rsidP="002843C7">
      <w:pPr>
        <w:spacing w:line="240" w:lineRule="auto"/>
      </w:pPr>
      <w:r w:rsidRPr="001E398C">
        <w:rPr>
          <w:noProof/>
        </w:rPr>
        <w:lastRenderedPageBreak/>
        <w:drawing>
          <wp:inline distT="0" distB="0" distL="0" distR="0" wp14:anchorId="32F1B4EA" wp14:editId="03729F6D">
            <wp:extent cx="5396230" cy="8813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6230" cy="881380"/>
                    </a:xfrm>
                    <a:prstGeom prst="rect">
                      <a:avLst/>
                    </a:prstGeom>
                  </pic:spPr>
                </pic:pic>
              </a:graphicData>
            </a:graphic>
          </wp:inline>
        </w:drawing>
      </w:r>
    </w:p>
    <w:p w14:paraId="439E277A" w14:textId="7AF93E7D" w:rsidR="00B5562B" w:rsidRPr="001E398C" w:rsidRDefault="00B5562B" w:rsidP="00B5562B">
      <w:pPr>
        <w:spacing w:line="240" w:lineRule="auto"/>
      </w:pPr>
      <w:commentRangeStart w:id="355"/>
      <w:commentRangeStart w:id="356"/>
      <w:r w:rsidRPr="001E398C">
        <w:t xml:space="preserve">Since each column of </w:t>
      </w:r>
      <m:oMath>
        <m:r>
          <m:rPr>
            <m:sty m:val="bi"/>
          </m:rPr>
          <w:rPr>
            <w:rFonts w:ascii="Cambria Math" w:hAnsi="Cambria Math"/>
          </w:rPr>
          <m:t>A</m:t>
        </m:r>
      </m:oMath>
      <w:r w:rsidRPr="001E398C">
        <w:t xml:space="preserve"> sums to zero, the last line </w:t>
      </w:r>
      <w:r w:rsidR="00960972" w:rsidRPr="001E398C">
        <w:t>is</w:t>
      </w:r>
      <w:r w:rsidRPr="001E398C">
        <w:t xml:space="preserve"> deleted and the reduced incidence matrix </w:t>
      </w:r>
      <m:oMath>
        <m:sSub>
          <m:sSubPr>
            <m:ctrlPr>
              <w:rPr>
                <w:rFonts w:ascii="Cambria Math" w:hAnsi="Cambria Math"/>
                <w:i/>
              </w:rPr>
            </m:ctrlPr>
          </m:sSubPr>
          <m:e>
            <m:r>
              <m:rPr>
                <m:sty m:val="bi"/>
              </m:rPr>
              <w:rPr>
                <w:rFonts w:ascii="Cambria Math" w:hAnsi="Cambria Math"/>
              </w:rPr>
              <m:t>A</m:t>
            </m:r>
          </m:e>
          <m:sub>
            <m:r>
              <w:rPr>
                <w:rFonts w:ascii="Cambria Math" w:hAnsi="Cambria Math"/>
              </w:rPr>
              <m:t>(N-1)×(1+</m:t>
            </m:r>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m:t>
            </m:r>
          </m:sub>
        </m:sSub>
      </m:oMath>
      <w:r w:rsidRPr="001E398C">
        <w:t xml:space="preserve"> are used in the following calculation.</w:t>
      </w:r>
      <w:r w:rsidR="00960972" w:rsidRPr="001E398C">
        <w:rPr>
          <w:rFonts w:hint="eastAsia"/>
        </w:rPr>
        <w:t xml:space="preserve"> </w:t>
      </w:r>
      <w:r w:rsidRPr="001E398C">
        <w:t xml:space="preserve">By splitting </w:t>
      </w:r>
      <m:oMath>
        <m:r>
          <w:rPr>
            <w:rFonts w:ascii="Cambria Math" w:hAnsi="Cambria Math"/>
          </w:rPr>
          <m:t>E</m:t>
        </m:r>
      </m:oMath>
      <w:r w:rsidRPr="001E398C">
        <w:t xml:space="preserve"> into </w:t>
      </w:r>
      <m:oMath>
        <m:r>
          <w:rPr>
            <w:rFonts w:ascii="Cambria Math" w:hAnsi="Cambria Math" w:hint="eastAsia"/>
          </w:rPr>
          <m:t>{</m:t>
        </m:r>
        <m:sSub>
          <m:sSubPr>
            <m:ctrlPr>
              <w:rPr>
                <w:rFonts w:ascii="Cambria Math" w:hAnsi="Cambria Math"/>
                <w:i/>
              </w:rPr>
            </m:ctrlPr>
          </m:sSubPr>
          <m:e>
            <m:r>
              <w:rPr>
                <w:rFonts w:ascii="Cambria Math" w:hAnsi="Cambria Math"/>
              </w:rPr>
              <m:t>E</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s</m:t>
            </m:r>
          </m:sub>
        </m:sSub>
        <m:r>
          <w:rPr>
            <w:rFonts w:ascii="Cambria Math" w:hAnsi="Cambria Math" w:hint="eastAsia"/>
          </w:rPr>
          <m:t>}</m:t>
        </m:r>
      </m:oMath>
      <w:r w:rsidRPr="001E398C">
        <w:t xml:space="preserve">, </w:t>
      </w:r>
      <m:oMath>
        <m:r>
          <m:rPr>
            <m:sty m:val="bi"/>
          </m:rPr>
          <w:rPr>
            <w:rFonts w:ascii="Cambria Math" w:hAnsi="Cambria Math"/>
          </w:rPr>
          <m:t>A</m:t>
        </m:r>
      </m:oMath>
      <w:r w:rsidRPr="001E398C">
        <w:t xml:space="preserve"> is rewritten as </w:t>
      </w:r>
      <w:r w:rsidR="00297356" w:rsidRPr="001E398C">
        <w:t>Eq. (2).</w:t>
      </w:r>
    </w:p>
    <w:p w14:paraId="0352744B" w14:textId="0D440E0E" w:rsidR="00347BF1" w:rsidRPr="001E398C" w:rsidRDefault="009F66C5" w:rsidP="00B5562B">
      <w:pPr>
        <w:spacing w:line="240" w:lineRule="auto"/>
      </w:pPr>
      <w:r w:rsidRPr="001E398C">
        <w:rPr>
          <w:noProof/>
        </w:rPr>
        <w:drawing>
          <wp:inline distT="0" distB="0" distL="0" distR="0" wp14:anchorId="709CA665" wp14:editId="4D6E27F9">
            <wp:extent cx="5396230" cy="47434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6230" cy="474345"/>
                    </a:xfrm>
                    <a:prstGeom prst="rect">
                      <a:avLst/>
                    </a:prstGeom>
                  </pic:spPr>
                </pic:pic>
              </a:graphicData>
            </a:graphic>
          </wp:inline>
        </w:drawing>
      </w:r>
    </w:p>
    <w:p w14:paraId="06DBFA65" w14:textId="7AEB4F7C" w:rsidR="00347BF1" w:rsidRPr="001E398C" w:rsidRDefault="00347BF1" w:rsidP="00B5562B">
      <w:pPr>
        <w:spacing w:line="240" w:lineRule="auto"/>
      </w:pPr>
      <m:oMath>
        <m:r>
          <m:rPr>
            <m:sty m:val="p"/>
          </m:rPr>
          <w:rPr>
            <w:rFonts w:ascii="Cambria Math" w:hAnsi="Cambria Math"/>
          </w:rPr>
          <m:t>1+</m:t>
        </m:r>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m:t>
            </m:r>
          </m:sub>
        </m:sSub>
      </m:oMath>
      <w:r w:rsidRPr="001E398C">
        <w:t xml:space="preserve"> edges' currents </w:t>
      </w:r>
      <m:oMath>
        <m:sSub>
          <m:sSubPr>
            <m:ctrlPr>
              <w:rPr>
                <w:rFonts w:ascii="Cambria Math" w:hAnsi="Cambria Math"/>
                <w:i/>
              </w:rPr>
            </m:ctrlPr>
          </m:sSubPr>
          <m:e>
            <m:r>
              <m:rPr>
                <m:sty m:val="bi"/>
              </m:rPr>
              <w:rPr>
                <w:rFonts w:ascii="Cambria Math" w:hAnsi="Cambria Math"/>
              </w:rPr>
              <m:t>I</m:t>
            </m:r>
            <m:ctrlPr>
              <w:rPr>
                <w:rFonts w:ascii="Cambria Math" w:hAnsi="Cambria Math"/>
                <w:b/>
                <w:i/>
              </w:rPr>
            </m:ctrlPr>
          </m:e>
          <m:sub>
            <m:r>
              <m:rPr>
                <m:sty m:val="bi"/>
              </m:rPr>
              <w:rPr>
                <w:rFonts w:ascii="Cambria Math" w:hAnsi="Cambria Math"/>
              </w:rPr>
              <m:t>(</m:t>
            </m:r>
            <m:r>
              <w:rPr>
                <w:rFonts w:ascii="Cambria Math" w:hAnsi="Cambria Math"/>
              </w:rPr>
              <m:t>1+</m:t>
            </m:r>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m:t>
                </m:r>
              </m:sub>
            </m:sSub>
            <m:r>
              <m:rPr>
                <m:sty m:val="bi"/>
              </m:rPr>
              <w:rPr>
                <w:rFonts w:ascii="Cambria Math" w:hAnsi="Cambria Math"/>
              </w:rPr>
              <m:t>)×1</m:t>
            </m:r>
          </m:sub>
        </m:sSub>
      </m:oMath>
      <w:r w:rsidRPr="001E398C">
        <w:t xml:space="preserve"> and voltages </w:t>
      </w:r>
      <m:oMath>
        <m:sSub>
          <m:sSubPr>
            <m:ctrlPr>
              <w:rPr>
                <w:rFonts w:ascii="Cambria Math" w:hAnsi="Cambria Math"/>
                <w:i/>
              </w:rPr>
            </m:ctrlPr>
          </m:sSubPr>
          <m:e>
            <m:r>
              <m:rPr>
                <m:sty m:val="bi"/>
              </m:rPr>
              <w:rPr>
                <w:rFonts w:ascii="Cambria Math" w:hAnsi="Cambria Math"/>
              </w:rPr>
              <m:t>U</m:t>
            </m:r>
            <m:ctrlPr>
              <w:rPr>
                <w:rFonts w:ascii="Cambria Math" w:hAnsi="Cambria Math"/>
                <w:b/>
                <w:i/>
              </w:rPr>
            </m:ctrlPr>
          </m:e>
          <m:sub>
            <m:r>
              <m:rPr>
                <m:sty m:val="bi"/>
              </m:rPr>
              <w:rPr>
                <w:rFonts w:ascii="Cambria Math" w:hAnsi="Cambria Math"/>
              </w:rPr>
              <m:t>(</m:t>
            </m:r>
            <m:r>
              <w:rPr>
                <w:rFonts w:ascii="Cambria Math" w:hAnsi="Cambria Math"/>
              </w:rPr>
              <m:t>1+</m:t>
            </m:r>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m:t>
                </m:r>
              </m:sub>
            </m:sSub>
            <m:r>
              <m:rPr>
                <m:sty m:val="bi"/>
              </m:rPr>
              <w:rPr>
                <w:rFonts w:ascii="Cambria Math" w:hAnsi="Cambria Math"/>
              </w:rPr>
              <m:t>)×1</m:t>
            </m:r>
          </m:sub>
        </m:sSub>
      </m:oMath>
      <w:r w:rsidRPr="001E398C">
        <w:t xml:space="preserve">, and </w:t>
      </w:r>
      <m:oMath>
        <m:r>
          <w:rPr>
            <w:rFonts w:ascii="Cambria Math" w:hAnsi="Cambria Math"/>
          </w:rPr>
          <m:t>N-1</m:t>
        </m:r>
      </m:oMath>
      <w:r w:rsidRPr="001E398C">
        <w:t xml:space="preserve"> nodes' voltages </w:t>
      </w:r>
      <m:oMath>
        <m:sSub>
          <m:sSubPr>
            <m:ctrlPr>
              <w:rPr>
                <w:rFonts w:ascii="Cambria Math" w:hAnsi="Cambria Math"/>
                <w:i/>
              </w:rPr>
            </m:ctrlPr>
          </m:sSubPr>
          <m:e>
            <m:r>
              <m:rPr>
                <m:sty m:val="bi"/>
              </m:rPr>
              <w:rPr>
                <w:rFonts w:ascii="Cambria Math" w:hAnsi="Cambria Math"/>
              </w:rPr>
              <m:t>U</m:t>
            </m:r>
            <m:ctrlPr>
              <w:rPr>
                <w:rFonts w:ascii="Cambria Math" w:hAnsi="Cambria Math"/>
                <w:b/>
                <w:i/>
              </w:rPr>
            </m:ctrlPr>
          </m:e>
          <m:sub>
            <m:r>
              <w:rPr>
                <w:rFonts w:ascii="Cambria Math" w:hAnsi="Cambria Math"/>
              </w:rPr>
              <m:t>n,(N-1)×1</m:t>
            </m:r>
          </m:sub>
        </m:sSub>
      </m:oMath>
      <w:r w:rsidRPr="001E398C">
        <w:t xml:space="preserve"> have following relationships from Kirchhoff</w:t>
      </w:r>
      <w:r w:rsidR="00D65E18" w:rsidRPr="001E398C">
        <w:t>’</w:t>
      </w:r>
      <w:r w:rsidRPr="001E398C">
        <w:t>s law</w:t>
      </w:r>
      <w:r w:rsidR="00D65E18" w:rsidRPr="001E398C">
        <w:t>.</w:t>
      </w:r>
    </w:p>
    <w:p w14:paraId="64A72EE1" w14:textId="7CBE6B8A" w:rsidR="0060508D" w:rsidRPr="001E398C" w:rsidRDefault="009F66C5" w:rsidP="00B5562B">
      <w:pPr>
        <w:spacing w:line="240" w:lineRule="auto"/>
      </w:pPr>
      <w:r w:rsidRPr="001E398C">
        <w:rPr>
          <w:noProof/>
        </w:rPr>
        <w:drawing>
          <wp:inline distT="0" distB="0" distL="0" distR="0" wp14:anchorId="41B2A576" wp14:editId="66DA3310">
            <wp:extent cx="5396230" cy="701040"/>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6230" cy="701040"/>
                    </a:xfrm>
                    <a:prstGeom prst="rect">
                      <a:avLst/>
                    </a:prstGeom>
                  </pic:spPr>
                </pic:pic>
              </a:graphicData>
            </a:graphic>
          </wp:inline>
        </w:drawing>
      </w:r>
    </w:p>
    <w:p w14:paraId="30308C5D" w14:textId="19D37974" w:rsidR="0060508D" w:rsidRPr="001E398C" w:rsidRDefault="0060508D" w:rsidP="0060508D">
      <w:r w:rsidRPr="001E398C">
        <w:t>These directed edges are treated as generalized branches and expressed in matrix form as follows</w:t>
      </w:r>
    </w:p>
    <w:p w14:paraId="1A21E5FD" w14:textId="2180D116" w:rsidR="0060508D" w:rsidRPr="001E398C" w:rsidRDefault="009F66C5" w:rsidP="00B5562B">
      <w:pPr>
        <w:spacing w:line="240" w:lineRule="auto"/>
      </w:pPr>
      <w:r w:rsidRPr="001E398C">
        <w:rPr>
          <w:noProof/>
        </w:rPr>
        <w:drawing>
          <wp:inline distT="0" distB="0" distL="0" distR="0" wp14:anchorId="7B51228B" wp14:editId="0CF087AC">
            <wp:extent cx="5396230" cy="276860"/>
            <wp:effectExtent l="0" t="0" r="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6230" cy="276860"/>
                    </a:xfrm>
                    <a:prstGeom prst="rect">
                      <a:avLst/>
                    </a:prstGeom>
                  </pic:spPr>
                </pic:pic>
              </a:graphicData>
            </a:graphic>
          </wp:inline>
        </w:drawing>
      </w:r>
    </w:p>
    <w:p w14:paraId="65E1F8FB" w14:textId="21F39D7B" w:rsidR="0060508D" w:rsidRPr="001E398C" w:rsidRDefault="0060508D" w:rsidP="0060508D">
      <w:pPr>
        <w:spacing w:line="240" w:lineRule="auto"/>
      </w:pPr>
      <w:r w:rsidRPr="001E398C">
        <w:t xml:space="preserve">where </w:t>
      </w:r>
      <m:oMath>
        <m:r>
          <m:rPr>
            <m:sty m:val="bi"/>
          </m:rPr>
          <w:rPr>
            <w:rFonts w:ascii="Cambria Math" w:hAnsi="Cambria Math"/>
          </w:rPr>
          <m:t>I</m:t>
        </m:r>
      </m:oMath>
      <w:r w:rsidRPr="001E398C">
        <w:t xml:space="preserve"> and </w:t>
      </w:r>
      <m:oMath>
        <m:r>
          <m:rPr>
            <m:sty m:val="bi"/>
          </m:rPr>
          <w:rPr>
            <w:rFonts w:ascii="Cambria Math" w:hAnsi="Cambria Math"/>
          </w:rPr>
          <m:t>U</m:t>
        </m:r>
      </m:oMath>
      <w:r w:rsidRPr="001E398C">
        <w:t xml:space="preserve"> are the column vectors about </w:t>
      </w:r>
      <m:oMath>
        <m:r>
          <m:rPr>
            <m:sty m:val="p"/>
          </m:rPr>
          <w:rPr>
            <w:rFonts w:ascii="Cambria Math" w:hAnsi="Cambria Math"/>
          </w:rPr>
          <m:t>1+</m:t>
        </m:r>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m:t>
            </m:r>
          </m:sub>
        </m:sSub>
      </m:oMath>
      <w:r w:rsidRPr="001E398C">
        <w:t xml:space="preserve"> edges' current and voltage, respectively;</w:t>
      </w:r>
      <w:r w:rsidRPr="001E398C">
        <w:rPr>
          <w:rFonts w:hint="eastAsia"/>
        </w:rPr>
        <w:t xml:space="preserve"> </w:t>
      </w:r>
      <m:oMath>
        <m:sSub>
          <m:sSubPr>
            <m:ctrlPr>
              <w:rPr>
                <w:rFonts w:ascii="Cambria Math" w:hAnsi="Cambria Math"/>
                <w:i/>
              </w:rPr>
            </m:ctrlPr>
          </m:sSubPr>
          <m:e>
            <m:r>
              <m:rPr>
                <m:sty m:val="bi"/>
              </m:rPr>
              <w:rPr>
                <w:rFonts w:ascii="Cambria Math" w:hAnsi="Cambria Math"/>
              </w:rPr>
              <m:t>U</m:t>
            </m:r>
            <m:ctrlPr>
              <w:rPr>
                <w:rFonts w:ascii="Cambria Math" w:hAnsi="Cambria Math"/>
                <w:b/>
                <w:i/>
              </w:rPr>
            </m:ctrlPr>
          </m:e>
          <m:sub>
            <m:r>
              <w:rPr>
                <w:rFonts w:ascii="Cambria Math" w:hAnsi="Cambria Math"/>
              </w:rPr>
              <m:t>s</m:t>
            </m:r>
          </m:sub>
        </m:sSub>
      </m:oMath>
      <w:r w:rsidRPr="001E398C">
        <w:t xml:space="preserve"> and </w:t>
      </w:r>
      <m:oMath>
        <m:sSub>
          <m:sSubPr>
            <m:ctrlPr>
              <w:rPr>
                <w:rFonts w:ascii="Cambria Math" w:hAnsi="Cambria Math"/>
                <w:i/>
              </w:rPr>
            </m:ctrlPr>
          </m:sSubPr>
          <m:e>
            <m:r>
              <m:rPr>
                <m:sty m:val="bi"/>
              </m:rPr>
              <w:rPr>
                <w:rFonts w:ascii="Cambria Math" w:hAnsi="Cambria Math"/>
              </w:rPr>
              <m:t>I</m:t>
            </m:r>
            <m:ctrlPr>
              <w:rPr>
                <w:rFonts w:ascii="Cambria Math" w:hAnsi="Cambria Math"/>
                <w:b/>
                <w:i/>
              </w:rPr>
            </m:ctrlPr>
          </m:e>
          <m:sub>
            <m:r>
              <w:rPr>
                <w:rFonts w:ascii="Cambria Math" w:hAnsi="Cambria Math"/>
              </w:rPr>
              <m:t>s</m:t>
            </m:r>
          </m:sub>
        </m:sSub>
      </m:oMath>
      <w:r w:rsidRPr="001E398C">
        <w:t xml:space="preserve"> denote the source voltage and source current of the generalized branches, respectively;</w:t>
      </w:r>
      <w:r w:rsidR="00BE5639" w:rsidRPr="001E398C">
        <w:rPr>
          <w:rFonts w:hint="eastAsia"/>
        </w:rPr>
        <w:t xml:space="preserve"> </w:t>
      </w:r>
      <m:oMath>
        <m:r>
          <m:rPr>
            <m:sty m:val="bi"/>
          </m:rPr>
          <w:rPr>
            <w:rFonts w:ascii="Cambria Math" w:hAnsi="Cambria Math"/>
          </w:rPr>
          <m:t>Y</m:t>
        </m:r>
      </m:oMath>
      <w:r w:rsidRPr="001E398C">
        <w:t xml:space="preserve"> is the admittance matrix of the circuit, and </w:t>
      </w:r>
      <m:oMath>
        <m:r>
          <m:rPr>
            <m:sty m:val="bi"/>
          </m:rPr>
          <w:rPr>
            <w:rFonts w:ascii="Cambria Math" w:hAnsi="Cambria Math"/>
          </w:rPr>
          <m:t>X</m:t>
        </m:r>
      </m:oMath>
      <w:r w:rsidRPr="001E398C">
        <w:t xml:space="preserve"> is the state matrix defined as</w:t>
      </w:r>
    </w:p>
    <w:p w14:paraId="12DCB6B5" w14:textId="3859F7E6" w:rsidR="00914F08" w:rsidRPr="001E398C" w:rsidRDefault="009F66C5" w:rsidP="00B5562B">
      <w:pPr>
        <w:spacing w:line="240" w:lineRule="auto"/>
      </w:pPr>
      <w:r w:rsidRPr="001E398C">
        <w:rPr>
          <w:noProof/>
        </w:rPr>
        <w:drawing>
          <wp:inline distT="0" distB="0" distL="0" distR="0" wp14:anchorId="591C7907" wp14:editId="3052A6DE">
            <wp:extent cx="5396230" cy="7874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6230" cy="787400"/>
                    </a:xfrm>
                    <a:prstGeom prst="rect">
                      <a:avLst/>
                    </a:prstGeom>
                  </pic:spPr>
                </pic:pic>
              </a:graphicData>
            </a:graphic>
          </wp:inline>
        </w:drawing>
      </w:r>
    </w:p>
    <w:p w14:paraId="6E880A98" w14:textId="074604A5" w:rsidR="00914F08" w:rsidRPr="001E398C" w:rsidRDefault="00914F08" w:rsidP="00914F08">
      <w:pPr>
        <w:spacing w:line="240" w:lineRule="auto"/>
      </w:pPr>
      <w:r w:rsidRPr="001E398C">
        <w:t xml:space="preserve">In addition to the equivalent circuit assumptions, we also assume that all batteries have the same internal resistance value </w:t>
      </w:r>
      <m:oMath>
        <m:sSub>
          <m:sSubPr>
            <m:ctrlPr>
              <w:rPr>
                <w:rFonts w:ascii="Cambria Math" w:hAnsi="Cambria Math"/>
                <w:i/>
              </w:rPr>
            </m:ctrlPr>
          </m:sSubPr>
          <m:e>
            <m:r>
              <w:rPr>
                <w:rFonts w:ascii="Cambria Math" w:hAnsi="Cambria Math"/>
              </w:rPr>
              <m:t>r</m:t>
            </m:r>
          </m:e>
          <m:sub>
            <m:r>
              <w:rPr>
                <w:rFonts w:ascii="Cambria Math" w:hAnsi="Cambria Math"/>
              </w:rPr>
              <m:t>b</m:t>
            </m:r>
          </m:sub>
        </m:sSub>
      </m:oMath>
      <w:r w:rsidRPr="001E398C">
        <w:t xml:space="preserve"> and supply the same electric potential </w:t>
      </w:r>
      <m:oMath>
        <m:sSub>
          <m:sSubPr>
            <m:ctrlPr>
              <w:rPr>
                <w:rFonts w:ascii="Cambria Math" w:hAnsi="Cambria Math"/>
                <w:i/>
              </w:rPr>
            </m:ctrlPr>
          </m:sSubPr>
          <m:e>
            <m:r>
              <w:rPr>
                <w:rFonts w:ascii="Cambria Math" w:hAnsi="Cambria Math"/>
              </w:rPr>
              <m:t>u</m:t>
            </m:r>
          </m:e>
          <m:sub>
            <m:r>
              <w:rPr>
                <w:rFonts w:ascii="Cambria Math" w:hAnsi="Cambria Math"/>
              </w:rPr>
              <m:t>s</m:t>
            </m:r>
          </m:sub>
        </m:sSub>
      </m:oMath>
      <w:r w:rsidRPr="001E398C">
        <w:t xml:space="preserve"> to simplify the model.</w:t>
      </w:r>
      <w:r w:rsidR="000B1824" w:rsidRPr="001E398C">
        <w:rPr>
          <w:rFonts w:hint="eastAsia"/>
        </w:rPr>
        <w:t xml:space="preserve"> </w:t>
      </w:r>
      <w:r w:rsidRPr="001E398C">
        <w:t xml:space="preserve">Then the output current </w:t>
      </w:r>
      <m:oMath>
        <m:sSub>
          <m:sSubPr>
            <m:ctrlPr>
              <w:rPr>
                <w:rFonts w:ascii="Cambria Math" w:hAnsi="Cambria Math"/>
                <w:i/>
              </w:rPr>
            </m:ctrlPr>
          </m:sSubPr>
          <m:e>
            <m:r>
              <w:rPr>
                <w:rFonts w:ascii="Cambria Math" w:hAnsi="Cambria Math"/>
              </w:rPr>
              <m:t>I</m:t>
            </m:r>
          </m:e>
          <m:sub>
            <m:r>
              <w:rPr>
                <w:rFonts w:ascii="Cambria Math" w:hAnsi="Cambria Math"/>
              </w:rPr>
              <m:t>o</m:t>
            </m:r>
          </m:sub>
        </m:sSub>
      </m:oMath>
      <w:r w:rsidRPr="001E398C">
        <w:t xml:space="preserve"> and each battery's current </w:t>
      </w:r>
      <m:oMath>
        <m:sSub>
          <m:sSubPr>
            <m:ctrlPr>
              <w:rPr>
                <w:rFonts w:ascii="Cambria Math" w:hAnsi="Cambria Math"/>
                <w:b/>
                <w:i/>
              </w:rPr>
            </m:ctrlPr>
          </m:sSubPr>
          <m:e>
            <m:r>
              <m:rPr>
                <m:sty m:val="bi"/>
              </m:rPr>
              <w:rPr>
                <w:rFonts w:ascii="Cambria Math" w:hAnsi="Cambria Math"/>
              </w:rPr>
              <m:t>I</m:t>
            </m:r>
          </m:e>
          <m:sub>
            <m:r>
              <w:rPr>
                <w:rFonts w:ascii="Cambria Math" w:hAnsi="Cambria Math"/>
              </w:rPr>
              <m:t>b</m:t>
            </m:r>
          </m:sub>
        </m:sSub>
      </m:oMath>
      <w:r w:rsidRPr="001E398C">
        <w:t xml:space="preserve"> can be given by solving the simultaneous </w:t>
      </w:r>
      <w:r w:rsidR="000B1824" w:rsidRPr="001E398C">
        <w:t>Eq. (3)</w:t>
      </w:r>
      <w:r w:rsidRPr="001E398C">
        <w:t xml:space="preserve"> and </w:t>
      </w:r>
      <w:r w:rsidR="000B1824" w:rsidRPr="001E398C">
        <w:t>Eq. (4)</w:t>
      </w:r>
      <w:r w:rsidRPr="001E398C">
        <w:t xml:space="preserve"> eventually.</w:t>
      </w:r>
      <w:r w:rsidR="00A403D3" w:rsidRPr="001E398C">
        <w:t xml:space="preserve"> Let</w:t>
      </w:r>
    </w:p>
    <w:p w14:paraId="148C2E04" w14:textId="60CE1390" w:rsidR="00A96A7F" w:rsidRPr="001E398C" w:rsidRDefault="009F66C5" w:rsidP="00B5562B">
      <w:pPr>
        <w:spacing w:line="240" w:lineRule="auto"/>
      </w:pPr>
      <w:r w:rsidRPr="001E398C">
        <w:rPr>
          <w:noProof/>
        </w:rPr>
        <w:drawing>
          <wp:inline distT="0" distB="0" distL="0" distR="0" wp14:anchorId="29F05DFD" wp14:editId="0B8DB5A4">
            <wp:extent cx="5396230" cy="60134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6230" cy="601345"/>
                    </a:xfrm>
                    <a:prstGeom prst="rect">
                      <a:avLst/>
                    </a:prstGeom>
                  </pic:spPr>
                </pic:pic>
              </a:graphicData>
            </a:graphic>
          </wp:inline>
        </w:drawing>
      </w:r>
    </w:p>
    <w:p w14:paraId="5CD1596C" w14:textId="6ACF3366" w:rsidR="00A96A7F" w:rsidRPr="001E398C" w:rsidRDefault="00C33A65" w:rsidP="00A96A7F">
      <w:pPr>
        <w:spacing w:line="240" w:lineRule="auto"/>
      </w:pPr>
      <w:r w:rsidRPr="001E398C">
        <w:t>w</w:t>
      </w:r>
      <w:r w:rsidR="00A96A7F" w:rsidRPr="001E398C">
        <w:t xml:space="preserve">here </w:t>
      </w:r>
      <m:oMath>
        <m:sSub>
          <m:sSubPr>
            <m:ctrlPr>
              <w:rPr>
                <w:rFonts w:ascii="Cambria Math" w:hAnsi="Cambria Math"/>
                <w:i/>
              </w:rPr>
            </m:ctrlPr>
          </m:sSubPr>
          <m:e>
            <m:r>
              <w:rPr>
                <w:rFonts w:ascii="Cambria Math" w:hAnsi="Cambria Math"/>
              </w:rPr>
              <m:t>R</m:t>
            </m:r>
          </m:e>
          <m:sub>
            <m:r>
              <w:rPr>
                <w:rFonts w:ascii="Cambria Math" w:hAnsi="Cambria Math"/>
              </w:rPr>
              <m:t>O</m:t>
            </m:r>
          </m:sub>
        </m:sSub>
      </m:oMath>
      <w:r w:rsidR="00A96A7F" w:rsidRPr="001E398C">
        <w:t xml:space="preserve"> is the equivalent resistance of the external circuit.</w:t>
      </w:r>
      <w:r w:rsidR="00A96A7F" w:rsidRPr="001E398C">
        <w:rPr>
          <w:rFonts w:hint="eastAsia"/>
        </w:rPr>
        <w:t xml:space="preserve"> </w:t>
      </w:r>
      <w:r w:rsidR="00A96A7F" w:rsidRPr="001E398C">
        <w:t xml:space="preserve">Then, if </w:t>
      </w:r>
      <m:oMath>
        <m:sSub>
          <m:sSubPr>
            <m:ctrlPr>
              <w:rPr>
                <w:rFonts w:ascii="Cambria Math" w:hAnsi="Cambria Math"/>
                <w:i/>
              </w:rPr>
            </m:ctrlPr>
          </m:sSubPr>
          <m:e>
            <m:r>
              <m:rPr>
                <m:sty m:val="bi"/>
              </m:rPr>
              <w:rPr>
                <w:rFonts w:ascii="Cambria Math" w:hAnsi="Cambria Math"/>
              </w:rPr>
              <m:t>Y</m:t>
            </m:r>
            <m:ctrlPr>
              <w:rPr>
                <w:rFonts w:ascii="Cambria Math" w:hAnsi="Cambria Math"/>
                <w:b/>
                <w:i/>
              </w:rPr>
            </m:ctrlPr>
          </m:e>
          <m:sub>
            <m:r>
              <w:rPr>
                <w:rFonts w:ascii="Cambria Math" w:hAnsi="Cambria Math"/>
              </w:rPr>
              <m:t>n</m:t>
            </m:r>
          </m:sub>
        </m:sSub>
      </m:oMath>
      <w:r w:rsidR="00A96A7F" w:rsidRPr="001E398C">
        <w:t xml:space="preserve"> is an invertible matrix,</w:t>
      </w:r>
      <w:r w:rsidRPr="001E398C">
        <w:t xml:space="preserve"> the current of system and battery can be obtained as follows </w:t>
      </w:r>
    </w:p>
    <w:p w14:paraId="33F9A7AD" w14:textId="0BA2590A" w:rsidR="00436E11" w:rsidRPr="001E398C" w:rsidRDefault="009F66C5" w:rsidP="00B5562B">
      <w:pPr>
        <w:spacing w:line="240" w:lineRule="auto"/>
      </w:pPr>
      <w:r w:rsidRPr="001E398C">
        <w:rPr>
          <w:noProof/>
        </w:rPr>
        <w:drawing>
          <wp:inline distT="0" distB="0" distL="0" distR="0" wp14:anchorId="6FCAAE4A" wp14:editId="249EE880">
            <wp:extent cx="5396230" cy="8197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6230" cy="819785"/>
                    </a:xfrm>
                    <a:prstGeom prst="rect">
                      <a:avLst/>
                    </a:prstGeom>
                  </pic:spPr>
                </pic:pic>
              </a:graphicData>
            </a:graphic>
          </wp:inline>
        </w:drawing>
      </w:r>
    </w:p>
    <w:p w14:paraId="6E3E8928" w14:textId="613CAEE8" w:rsidR="00436E11" w:rsidRPr="001E398C" w:rsidRDefault="00436E11" w:rsidP="00B5562B">
      <w:pPr>
        <w:spacing w:line="240" w:lineRule="auto"/>
      </w:pPr>
      <w:r w:rsidRPr="001E398C">
        <w:t xml:space="preserve">Where </w:t>
      </w:r>
      <m:oMath>
        <m:sSub>
          <m:sSubPr>
            <m:ctrlPr>
              <w:rPr>
                <w:rFonts w:ascii="Cambria Math" w:hAnsi="Cambria Math"/>
                <w:b/>
                <w:i/>
              </w:rPr>
            </m:ctrlPr>
          </m:sSubPr>
          <m:e>
            <m:r>
              <m:rPr>
                <m:sty m:val="bi"/>
              </m:rPr>
              <w:rPr>
                <w:rFonts w:ascii="Cambria Math" w:hAnsi="Cambria Math"/>
              </w:rPr>
              <m:t>I</m:t>
            </m:r>
          </m:e>
          <m:sub>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m:t>
            </m:r>
          </m:sub>
        </m:sSub>
      </m:oMath>
      <w:r w:rsidRPr="001E398C">
        <w:rPr>
          <w:rFonts w:hint="eastAsia"/>
          <w:b/>
        </w:rPr>
        <w:t xml:space="preserve"> </w:t>
      </w:r>
      <w:r w:rsidRPr="001E398C">
        <w:t xml:space="preserve">is a column vector with all terms </w:t>
      </w:r>
      <w:r w:rsidR="00AC1317" w:rsidRPr="001E398C">
        <w:t>equal</w:t>
      </w:r>
      <w:r w:rsidRPr="001E398C">
        <w:t xml:space="preserve"> </w:t>
      </w:r>
      <w:ins w:id="357" w:author="ChengQian" w:date="2023-04-30T22:39:00Z">
        <w:r w:rsidR="003B7566">
          <w:rPr>
            <w:rFonts w:hint="eastAsia"/>
          </w:rPr>
          <w:t>t</w:t>
        </w:r>
        <w:r w:rsidR="003B7566">
          <w:t>o 1</w:t>
        </w:r>
      </w:ins>
      <w:del w:id="358" w:author="ChengQian" w:date="2023-04-30T22:39:00Z">
        <w:r w:rsidRPr="001E398C" w:rsidDel="003B7566">
          <w:delText>one</w:delText>
        </w:r>
      </w:del>
      <w:r w:rsidRPr="001E398C">
        <w:t>.</w:t>
      </w:r>
      <w:commentRangeEnd w:id="355"/>
      <w:r w:rsidR="000F1C79">
        <w:rPr>
          <w:rStyle w:val="ad"/>
        </w:rPr>
        <w:commentReference w:id="355"/>
      </w:r>
      <w:commentRangeEnd w:id="356"/>
      <w:r w:rsidR="00653A06">
        <w:rPr>
          <w:rStyle w:val="ad"/>
        </w:rPr>
        <w:commentReference w:id="356"/>
      </w:r>
    </w:p>
    <w:p w14:paraId="051D8C66" w14:textId="46C43549" w:rsidR="0066478F" w:rsidRPr="001E398C" w:rsidRDefault="002E4CC7" w:rsidP="002E4CC7">
      <w:pPr>
        <w:ind w:firstLine="420"/>
      </w:pPr>
      <w:r w:rsidRPr="001E398C">
        <w:t>In this study</w:t>
      </w:r>
      <w:r w:rsidR="0066478F" w:rsidRPr="001E398C">
        <w:t xml:space="preserve">, the ratio of </w:t>
      </w:r>
      <m:oMath>
        <m:sSub>
          <m:sSubPr>
            <m:ctrlPr>
              <w:rPr>
                <w:rFonts w:ascii="Cambria Math" w:hAnsi="Cambria Math"/>
                <w:b/>
                <w:i/>
              </w:rPr>
            </m:ctrlPr>
          </m:sSubPr>
          <m:e>
            <m:r>
              <w:rPr>
                <w:rFonts w:ascii="Cambria Math" w:hAnsi="Cambria Math"/>
              </w:rPr>
              <m:t>I</m:t>
            </m:r>
          </m:e>
          <m:sub>
            <m:r>
              <w:rPr>
                <w:rFonts w:ascii="Cambria Math" w:hAnsi="Cambria Math"/>
              </w:rPr>
              <m:t>o</m:t>
            </m:r>
          </m:sub>
        </m:sSub>
      </m:oMath>
      <w:r w:rsidR="0066478F" w:rsidRPr="001E398C">
        <w:t xml:space="preserve"> and </w:t>
      </w:r>
      <m:oMath>
        <m:sSub>
          <m:sSubPr>
            <m:ctrlPr>
              <w:rPr>
                <w:rFonts w:ascii="Cambria Math" w:hAnsi="Cambria Math"/>
                <w:b/>
                <w:i/>
              </w:rPr>
            </m:ctrlPr>
          </m:sSubPr>
          <m:e>
            <m:r>
              <m:rPr>
                <m:sty m:val="p"/>
              </m:rPr>
              <w:rPr>
                <w:rFonts w:ascii="Cambria Math" w:hAnsi="Cambria Math"/>
              </w:rPr>
              <m:t>max⁡</m:t>
            </m:r>
            <m:r>
              <w:rPr>
                <w:rFonts w:ascii="Cambria Math" w:hAnsi="Cambria Math"/>
              </w:rPr>
              <m:t>(</m:t>
            </m:r>
            <m:r>
              <m:rPr>
                <m:sty m:val="bi"/>
              </m:rPr>
              <w:rPr>
                <w:rFonts w:ascii="Cambria Math" w:hAnsi="Cambria Math"/>
              </w:rPr>
              <m:t>I</m:t>
            </m:r>
          </m:e>
          <m:sub>
            <m:r>
              <w:rPr>
                <w:rFonts w:ascii="Cambria Math" w:hAnsi="Cambria Math"/>
              </w:rPr>
              <m:t>b</m:t>
            </m:r>
          </m:sub>
        </m:sSub>
        <m:r>
          <m:rPr>
            <m:sty m:val="bi"/>
          </m:rPr>
          <w:rPr>
            <w:rFonts w:ascii="Cambria Math" w:hAnsi="Cambria Math"/>
          </w:rPr>
          <m:t>)</m:t>
        </m:r>
      </m:oMath>
      <w:r w:rsidR="0066478F" w:rsidRPr="001E398C">
        <w:t xml:space="preserve"> is used to characterize the maximum allowable current</w:t>
      </w:r>
      <w:commentRangeStart w:id="359"/>
      <w:commentRangeStart w:id="360"/>
      <w:r w:rsidR="0066478F" w:rsidRPr="001E398C">
        <w:t xml:space="preserve"> for a given RBS architecture</w:t>
      </w:r>
      <w:commentRangeEnd w:id="359"/>
      <w:r w:rsidR="00C10994">
        <w:rPr>
          <w:rStyle w:val="ad"/>
        </w:rPr>
        <w:commentReference w:id="359"/>
      </w:r>
      <w:commentRangeEnd w:id="360"/>
      <w:r w:rsidR="002F077D">
        <w:rPr>
          <w:rStyle w:val="ad"/>
        </w:rPr>
        <w:commentReference w:id="360"/>
      </w:r>
      <w:r w:rsidR="0066478F" w:rsidRPr="001E398C">
        <w:t xml:space="preserve">, denoted as </w:t>
      </w:r>
      <m:oMath>
        <m:r>
          <w:rPr>
            <w:rFonts w:ascii="Cambria Math" w:hAnsi="Cambria Math"/>
          </w:rPr>
          <m:t>η</m:t>
        </m:r>
      </m:oMath>
      <w:r w:rsidR="0066478F" w:rsidRPr="001E398C">
        <w:t>.</w:t>
      </w:r>
      <w:r w:rsidRPr="001E398C">
        <w:rPr>
          <w:rFonts w:hint="eastAsia"/>
        </w:rPr>
        <w:t xml:space="preserve"> </w:t>
      </w:r>
      <w:r w:rsidR="0066478F" w:rsidRPr="001E398C">
        <w:t xml:space="preserve">The discussion in the next section will show that </w:t>
      </w:r>
      <w:commentRangeStart w:id="361"/>
      <w:commentRangeStart w:id="362"/>
      <w:commentRangeStart w:id="363"/>
      <w:r w:rsidR="0066478F" w:rsidRPr="001E398C">
        <w:t xml:space="preserve">the </w:t>
      </w:r>
      <m:oMath>
        <m:r>
          <w:rPr>
            <w:rFonts w:ascii="Cambria Math" w:hAnsi="Cambria Math"/>
          </w:rPr>
          <m:t>η</m:t>
        </m:r>
      </m:oMath>
      <w:r w:rsidR="0066478F" w:rsidRPr="001E398C">
        <w:t xml:space="preserve"> reflects the ability of the RBS architecture itself to deliver </w:t>
      </w:r>
      <w:r w:rsidR="0066478F" w:rsidRPr="001E398C">
        <w:lastRenderedPageBreak/>
        <w:t>current</w:t>
      </w:r>
      <w:commentRangeEnd w:id="361"/>
      <w:r w:rsidR="00690DA5">
        <w:rPr>
          <w:rStyle w:val="ad"/>
        </w:rPr>
        <w:commentReference w:id="361"/>
      </w:r>
      <w:commentRangeEnd w:id="362"/>
      <w:r w:rsidR="002F077D">
        <w:rPr>
          <w:rStyle w:val="ad"/>
        </w:rPr>
        <w:commentReference w:id="362"/>
      </w:r>
      <w:commentRangeEnd w:id="363"/>
      <w:r w:rsidR="00686E0E">
        <w:rPr>
          <w:rStyle w:val="ad"/>
        </w:rPr>
        <w:commentReference w:id="363"/>
      </w:r>
      <w:r w:rsidR="0066478F" w:rsidRPr="001E398C">
        <w:t>, regardless of the battery cells used by the RBS.</w:t>
      </w:r>
      <w:r w:rsidRPr="001E398C">
        <w:rPr>
          <w:rFonts w:hint="eastAsia"/>
        </w:rPr>
        <w:t xml:space="preserve"> </w:t>
      </w:r>
      <w:proofErr w:type="gramStart"/>
      <w:r w:rsidR="0066478F" w:rsidRPr="001E398C">
        <w:t>Finally</w:t>
      </w:r>
      <w:proofErr w:type="gramEnd"/>
      <w:r w:rsidR="0066478F" w:rsidRPr="001E398C">
        <w:t xml:space="preserve"> the problem in RBS can be formulated as</w:t>
      </w:r>
    </w:p>
    <w:p w14:paraId="46DF2D9B" w14:textId="51C4BBF2" w:rsidR="00297356" w:rsidRPr="001E398C" w:rsidRDefault="009F66C5" w:rsidP="00B5562B">
      <w:pPr>
        <w:spacing w:line="240" w:lineRule="auto"/>
      </w:pPr>
      <w:commentRangeStart w:id="364"/>
      <w:commentRangeStart w:id="365"/>
      <w:r w:rsidRPr="001E398C">
        <w:rPr>
          <w:noProof/>
        </w:rPr>
        <w:drawing>
          <wp:inline distT="0" distB="0" distL="0" distR="0" wp14:anchorId="3C634870" wp14:editId="572B6DD7">
            <wp:extent cx="5396230" cy="101409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6230" cy="1014095"/>
                    </a:xfrm>
                    <a:prstGeom prst="rect">
                      <a:avLst/>
                    </a:prstGeom>
                  </pic:spPr>
                </pic:pic>
              </a:graphicData>
            </a:graphic>
          </wp:inline>
        </w:drawing>
      </w:r>
      <w:commentRangeEnd w:id="364"/>
      <w:r w:rsidR="009A6DA7">
        <w:rPr>
          <w:rStyle w:val="ad"/>
        </w:rPr>
        <w:commentReference w:id="364"/>
      </w:r>
      <w:commentRangeEnd w:id="365"/>
      <w:r w:rsidR="002F077D">
        <w:rPr>
          <w:rStyle w:val="ad"/>
        </w:rPr>
        <w:commentReference w:id="365"/>
      </w:r>
    </w:p>
    <w:p w14:paraId="036B172C" w14:textId="77777777" w:rsidR="002E4CC7" w:rsidRPr="001E398C" w:rsidRDefault="002E4CC7" w:rsidP="00B5562B">
      <w:pPr>
        <w:spacing w:line="240" w:lineRule="auto"/>
      </w:pPr>
    </w:p>
    <w:p w14:paraId="09FB11D3" w14:textId="686DCD55" w:rsidR="00B5562B" w:rsidRPr="001E398C" w:rsidRDefault="00993E17" w:rsidP="00993E17">
      <w:r w:rsidRPr="001E398C">
        <w:t xml:space="preserve">where </w:t>
      </w:r>
      <m:oMath>
        <m:sSub>
          <m:sSubPr>
            <m:ctrlPr>
              <w:rPr>
                <w:rFonts w:ascii="Cambria Math" w:hAnsi="Cambria Math"/>
                <w:i/>
              </w:rPr>
            </m:ctrlPr>
          </m:sSubPr>
          <m:e>
            <m:r>
              <w:rPr>
                <w:rFonts w:ascii="Cambria Math" w:hAnsi="Cambria Math"/>
              </w:rPr>
              <m:t>I</m:t>
            </m:r>
          </m:e>
          <m:sub>
            <m:r>
              <w:rPr>
                <w:rFonts w:ascii="Cambria Math" w:hAnsi="Cambria Math"/>
              </w:rPr>
              <m:t>m</m:t>
            </m:r>
          </m:sub>
        </m:sSub>
      </m:oMath>
      <w:r w:rsidRPr="001E398C">
        <w:t xml:space="preserve"> is the maximum allowable current of the battery; </w:t>
      </w:r>
      <m:oMath>
        <m:sSub>
          <m:sSubPr>
            <m:ctrlPr>
              <w:rPr>
                <w:rFonts w:ascii="Cambria Math" w:hAnsi="Cambria Math"/>
                <w:i/>
              </w:rPr>
            </m:ctrlPr>
          </m:sSubPr>
          <m:e>
            <m:r>
              <w:rPr>
                <w:rFonts w:ascii="Cambria Math" w:hAnsi="Cambria Math"/>
              </w:rPr>
              <m:t>I</m:t>
            </m:r>
          </m:e>
          <m:sub>
            <m:r>
              <w:rPr>
                <w:rFonts w:ascii="Cambria Math" w:hAnsi="Cambria Math"/>
              </w:rPr>
              <m:t>o</m:t>
            </m:r>
          </m:sub>
        </m:sSub>
      </m:oMath>
      <w:r w:rsidRPr="001E398C">
        <w:t xml:space="preserve"> and </w:t>
      </w:r>
      <m:oMath>
        <m:sSub>
          <m:sSubPr>
            <m:ctrlPr>
              <w:rPr>
                <w:rFonts w:ascii="Cambria Math" w:hAnsi="Cambria Math"/>
                <w:i/>
              </w:rPr>
            </m:ctrlPr>
          </m:sSubPr>
          <m:e>
            <m:r>
              <m:rPr>
                <m:sty m:val="bi"/>
              </m:rPr>
              <w:rPr>
                <w:rFonts w:ascii="Cambria Math" w:hAnsi="Cambria Math"/>
              </w:rPr>
              <m:t>I</m:t>
            </m:r>
          </m:e>
          <m:sub>
            <m:r>
              <w:rPr>
                <w:rFonts w:ascii="Cambria Math" w:hAnsi="Cambria Math"/>
              </w:rPr>
              <m:t>m</m:t>
            </m:r>
          </m:sub>
        </m:sSub>
      </m:oMath>
      <w:r w:rsidRPr="001E398C">
        <w:t xml:space="preserve"> can be calculated by Eq</w:t>
      </w:r>
      <w:r w:rsidR="001A1D8B" w:rsidRPr="001E398C">
        <w:t>. (7)</w:t>
      </w:r>
      <w:r w:rsidRPr="001E398C">
        <w:t xml:space="preserve"> and </w:t>
      </w:r>
      <w:r w:rsidR="001A1D8B" w:rsidRPr="001E398C">
        <w:t>(8)</w:t>
      </w:r>
      <w:r w:rsidRPr="001E398C">
        <w:t>.</w:t>
      </w:r>
      <w:r w:rsidR="00155AF7" w:rsidRPr="001E398C">
        <w:rPr>
          <w:rFonts w:hint="eastAsia"/>
        </w:rPr>
        <w:t xml:space="preserve"> </w:t>
      </w:r>
      <w:r w:rsidRPr="001E398C">
        <w:t xml:space="preserve">However, it is difficult to solve </w:t>
      </w:r>
      <w:r w:rsidR="00D90A96" w:rsidRPr="001E398C">
        <w:t>Eq. (9)</w:t>
      </w:r>
      <w:r w:rsidRPr="001E398C">
        <w:t xml:space="preserve"> directly because of the presence of </w:t>
      </w:r>
      <w:commentRangeStart w:id="366"/>
      <w:commentRangeStart w:id="367"/>
      <w:commentRangeStart w:id="368"/>
      <w:r w:rsidRPr="001E398C">
        <w:t xml:space="preserve">matrix </w:t>
      </w:r>
      <m:oMath>
        <m:sSubSup>
          <m:sSubSupPr>
            <m:ctrlPr>
              <w:rPr>
                <w:rFonts w:ascii="Cambria Math" w:hAnsi="Cambria Math"/>
                <w:i/>
              </w:rPr>
            </m:ctrlPr>
          </m:sSubSupPr>
          <m:e>
            <m:r>
              <m:rPr>
                <m:sty m:val="bi"/>
              </m:rPr>
              <w:rPr>
                <w:rFonts w:ascii="Cambria Math" w:hAnsi="Cambria Math"/>
              </w:rPr>
              <m:t>Y</m:t>
            </m:r>
            <m:ctrlPr>
              <w:rPr>
                <w:rFonts w:ascii="Cambria Math" w:hAnsi="Cambria Math"/>
                <w:b/>
                <w:i/>
              </w:rPr>
            </m:ctrlPr>
          </m:e>
          <m:sub>
            <m:r>
              <w:rPr>
                <w:rFonts w:ascii="Cambria Math" w:hAnsi="Cambria Math"/>
              </w:rPr>
              <m:t>n</m:t>
            </m:r>
          </m:sub>
          <m:sup>
            <m:r>
              <w:rPr>
                <w:rFonts w:ascii="Cambria Math" w:hAnsi="Cambria Math"/>
              </w:rPr>
              <m:t>-1</m:t>
            </m:r>
          </m:sup>
        </m:sSubSup>
        <w:commentRangeEnd w:id="366"/>
        <m:r>
          <m:rPr>
            <m:sty m:val="p"/>
          </m:rPr>
          <w:rPr>
            <w:rStyle w:val="ad"/>
          </w:rPr>
          <w:commentReference w:id="366"/>
        </m:r>
        <w:commentRangeEnd w:id="367"/>
        <m:r>
          <m:rPr>
            <m:sty m:val="p"/>
          </m:rPr>
          <w:rPr>
            <w:rStyle w:val="ad"/>
          </w:rPr>
          <w:commentReference w:id="367"/>
        </m:r>
        <w:commentRangeEnd w:id="368"/>
        <m:r>
          <m:rPr>
            <m:sty m:val="p"/>
          </m:rPr>
          <w:rPr>
            <w:rStyle w:val="ad"/>
          </w:rPr>
          <w:commentReference w:id="368"/>
        </m:r>
      </m:oMath>
      <w:r w:rsidRPr="001E398C">
        <w:t>.</w:t>
      </w:r>
      <w:r w:rsidR="00223359" w:rsidRPr="001E398C">
        <w:rPr>
          <w:rFonts w:hint="eastAsia"/>
        </w:rPr>
        <w:t xml:space="preserve"> </w:t>
      </w:r>
      <w:r w:rsidRPr="001E398C">
        <w:t>A greedy algorithm is proposed to solve this problem in the next subsection.</w:t>
      </w:r>
    </w:p>
    <w:p w14:paraId="10012835" w14:textId="17FB1DD3" w:rsidR="007A3282" w:rsidRPr="001E398C" w:rsidRDefault="007A3282" w:rsidP="007A3282">
      <w:pPr>
        <w:spacing w:beforeLines="50" w:before="120" w:afterLines="50" w:after="120"/>
        <w:outlineLvl w:val="1"/>
        <w:rPr>
          <w:b/>
          <w:sz w:val="32"/>
        </w:rPr>
      </w:pPr>
      <w:r w:rsidRPr="001E398C">
        <w:rPr>
          <w:b/>
          <w:sz w:val="32"/>
        </w:rPr>
        <w:t>B. Greedy solution</w:t>
      </w:r>
    </w:p>
    <w:p w14:paraId="0C6411DE" w14:textId="050F0FF8" w:rsidR="00A56AF1" w:rsidRPr="001E398C" w:rsidRDefault="00A56AF1" w:rsidP="00A56AF1">
      <w:commentRangeStart w:id="369"/>
      <w:commentRangeStart w:id="370"/>
      <w:commentRangeStart w:id="371"/>
      <w:commentRangeStart w:id="372"/>
      <w:r w:rsidRPr="001E398C">
        <w:rPr>
          <w:noProof/>
        </w:rPr>
        <w:drawing>
          <wp:inline distT="0" distB="0" distL="0" distR="0" wp14:anchorId="1842C7D5" wp14:editId="54F90188">
            <wp:extent cx="5396230" cy="543179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6230" cy="5431790"/>
                    </a:xfrm>
                    <a:prstGeom prst="rect">
                      <a:avLst/>
                    </a:prstGeom>
                  </pic:spPr>
                </pic:pic>
              </a:graphicData>
            </a:graphic>
          </wp:inline>
        </w:drawing>
      </w:r>
      <w:commentRangeEnd w:id="369"/>
      <w:r w:rsidR="00C22003">
        <w:rPr>
          <w:rStyle w:val="ad"/>
        </w:rPr>
        <w:commentReference w:id="369"/>
      </w:r>
      <w:commentRangeEnd w:id="370"/>
      <w:r w:rsidR="00343A28">
        <w:rPr>
          <w:rStyle w:val="ad"/>
        </w:rPr>
        <w:commentReference w:id="370"/>
      </w:r>
      <w:commentRangeEnd w:id="371"/>
      <w:r w:rsidR="00C85808">
        <w:rPr>
          <w:rStyle w:val="ad"/>
        </w:rPr>
        <w:commentReference w:id="371"/>
      </w:r>
      <w:commentRangeEnd w:id="372"/>
      <w:r w:rsidR="003E5658">
        <w:rPr>
          <w:rStyle w:val="ad"/>
        </w:rPr>
        <w:commentReference w:id="372"/>
      </w:r>
    </w:p>
    <w:p w14:paraId="6687A42D" w14:textId="606793FE" w:rsidR="00ED1901" w:rsidRPr="001E398C" w:rsidRDefault="00ED1901" w:rsidP="00ED1901">
      <w:pPr>
        <w:ind w:firstLine="420"/>
      </w:pPr>
      <w:r w:rsidRPr="001E398C">
        <w:lastRenderedPageBreak/>
        <w:t xml:space="preserve">First, </w:t>
      </w:r>
      <w:commentRangeStart w:id="373"/>
      <w:commentRangeStart w:id="374"/>
      <w:commentRangeStart w:id="375"/>
      <w:r w:rsidRPr="001E398C">
        <w:t>the shortest path</w:t>
      </w:r>
      <w:commentRangeEnd w:id="373"/>
      <w:r w:rsidR="004C0429">
        <w:rPr>
          <w:rStyle w:val="ad"/>
        </w:rPr>
        <w:commentReference w:id="373"/>
      </w:r>
      <w:commentRangeEnd w:id="374"/>
      <w:r w:rsidR="00343A28">
        <w:rPr>
          <w:rStyle w:val="ad"/>
        </w:rPr>
        <w:commentReference w:id="374"/>
      </w:r>
      <w:commentRangeEnd w:id="375"/>
      <w:r w:rsidR="003E5658">
        <w:rPr>
          <w:rStyle w:val="ad"/>
        </w:rPr>
        <w:commentReference w:id="375"/>
      </w:r>
      <w:r w:rsidRPr="001E398C">
        <w:t xml:space="preserve"> (</w:t>
      </w:r>
      <m:oMath>
        <m:r>
          <w:rPr>
            <w:rFonts w:ascii="Cambria Math" w:hAnsi="Cambria Math"/>
          </w:rPr>
          <m:t>S</m:t>
        </m:r>
        <m:sSub>
          <m:sSubPr>
            <m:ctrlPr>
              <w:rPr>
                <w:rFonts w:ascii="Cambria Math" w:hAnsi="Cambria Math"/>
                <w:i/>
              </w:rPr>
            </m:ctrlPr>
          </m:sSubPr>
          <m:e>
            <m:r>
              <w:rPr>
                <w:rFonts w:ascii="Cambria Math" w:hAnsi="Cambria Math"/>
              </w:rPr>
              <m:t>P</m:t>
            </m:r>
          </m:e>
          <m:sub>
            <m:r>
              <w:rPr>
                <w:rFonts w:ascii="Cambria Math" w:hAnsi="Cambria Math"/>
              </w:rPr>
              <m:t>i</m:t>
            </m:r>
          </m:sub>
        </m:sSub>
      </m:oMath>
      <w:r w:rsidRPr="001E398C">
        <w:t xml:space="preserve">) </w:t>
      </w:r>
      <w:r w:rsidR="0098497F" w:rsidRPr="001E398C">
        <w:t>of battery</w:t>
      </w:r>
      <m:oMath>
        <m:r>
          <m:rPr>
            <m:sty m:val="p"/>
          </m:rPr>
          <w:rPr>
            <w:rFonts w:ascii="Cambria Math" w:hAnsi="Cambria Math"/>
          </w:rPr>
          <m:t xml:space="preserve"> </m:t>
        </m:r>
        <m:r>
          <w:rPr>
            <w:rFonts w:ascii="Cambria Math" w:hAnsi="Cambria Math"/>
          </w:rPr>
          <m:t>i</m:t>
        </m:r>
      </m:oMath>
      <w:r w:rsidR="0098497F" w:rsidRPr="001E398C">
        <w:t xml:space="preserve"> </w:t>
      </w:r>
      <w:r w:rsidRPr="001E398C">
        <w:t xml:space="preserve">is </w:t>
      </w:r>
      <w:del w:id="376" w:author="ChengQian" w:date="2023-04-30T20:46:00Z">
        <w:r w:rsidRPr="001E398C" w:rsidDel="004C0429">
          <w:delText xml:space="preserve">given </w:delText>
        </w:r>
      </w:del>
      <w:ins w:id="377" w:author="ChengQian" w:date="2023-04-30T20:46:00Z">
        <w:r w:rsidR="004C0429">
          <w:t>calculated</w:t>
        </w:r>
      </w:ins>
      <w:del w:id="378" w:author="ChengQian" w:date="2023-04-30T20:46:00Z">
        <w:r w:rsidRPr="001E398C" w:rsidDel="004C0429">
          <w:delText>here</w:delText>
        </w:r>
      </w:del>
      <w:r w:rsidRPr="001E398C">
        <w:t xml:space="preserve">. When </w:t>
      </w:r>
      <w:del w:id="379" w:author="ChengQian" w:date="2023-04-30T20:47:00Z">
        <w:r w:rsidRPr="001E398C" w:rsidDel="008A24CC">
          <w:delText xml:space="preserve">the </w:delText>
        </w:r>
      </w:del>
      <w:r w:rsidRPr="001E398C">
        <w:t>battery</w:t>
      </w:r>
      <m:oMath>
        <m:r>
          <m:rPr>
            <m:sty m:val="p"/>
          </m:rPr>
          <w:rPr>
            <w:rFonts w:ascii="Cambria Math" w:hAnsi="Cambria Math"/>
          </w:rPr>
          <m:t xml:space="preserve"> </m:t>
        </m:r>
        <m:r>
          <w:rPr>
            <w:rFonts w:ascii="Cambria Math" w:hAnsi="Cambria Math"/>
          </w:rPr>
          <m:t>i</m:t>
        </m:r>
      </m:oMath>
      <w:r w:rsidRPr="001E398C">
        <w:t xml:space="preserve"> is connected to the anode </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v</m:t>
            </m:r>
            <m:ctrlPr>
              <w:rPr>
                <w:rFonts w:ascii="Cambria Math" w:hAnsi="Cambria Math"/>
              </w:rPr>
            </m:ctrlPr>
          </m:e>
          <m:sub>
            <m:r>
              <w:rPr>
                <w:rFonts w:ascii="Cambria Math" w:hAnsi="Cambria Math"/>
              </w:rPr>
              <m:t>1</m:t>
            </m:r>
          </m:sub>
        </m:sSub>
      </m:oMath>
      <w:r w:rsidRPr="001E398C">
        <w:t xml:space="preserve"> and the cathode </w:t>
      </w:r>
      <m:oMath>
        <m:sSub>
          <m:sSubPr>
            <m:ctrlPr>
              <w:rPr>
                <w:rFonts w:ascii="Cambria Math" w:hAnsi="Cambria Math"/>
                <w:i/>
              </w:rPr>
            </m:ctrlPr>
          </m:sSubPr>
          <m:e>
            <m:r>
              <w:rPr>
                <w:rFonts w:ascii="Cambria Math" w:hAnsi="Cambria Math"/>
              </w:rPr>
              <m:t>v</m:t>
            </m:r>
            <m:ctrlPr>
              <w:rPr>
                <w:rFonts w:ascii="Cambria Math" w:hAnsi="Cambria Math"/>
              </w:rPr>
            </m:ctrlPr>
          </m:e>
          <m:sub>
            <m:r>
              <w:rPr>
                <w:rFonts w:ascii="Cambria Math" w:hAnsi="Cambria Math"/>
              </w:rPr>
              <m:t>n</m:t>
            </m:r>
          </m:sub>
        </m:sSub>
      </m:oMath>
      <w:r w:rsidRPr="001E398C">
        <w:t xml:space="preserve"> of the RBS by the path </w:t>
      </w:r>
      <m:oMath>
        <m:r>
          <w:rPr>
            <w:rFonts w:ascii="Cambria Math" w:hAnsi="Cambria Math"/>
          </w:rPr>
          <m:t>p</m:t>
        </m:r>
      </m:oMath>
      <w:r w:rsidRPr="001E398C">
        <w:t xml:space="preserve"> in the graph model, the </w:t>
      </w:r>
      <w:r w:rsidR="00F24DF2" w:rsidRPr="001E398C">
        <w:t>l</w:t>
      </w:r>
      <w:r w:rsidR="0017205D" w:rsidRPr="001E398C">
        <w:t>e</w:t>
      </w:r>
      <w:r w:rsidR="00F24DF2" w:rsidRPr="001E398C">
        <w:t>ngth</w:t>
      </w:r>
      <w:r w:rsidRPr="001E398C">
        <w:t xml:space="preserve"> </w:t>
      </w:r>
      <m:oMath>
        <m:r>
          <w:rPr>
            <w:rFonts w:ascii="Cambria Math" w:hAnsi="Cambria Math"/>
          </w:rPr>
          <m:t>ω</m:t>
        </m:r>
      </m:oMath>
      <w:r w:rsidRPr="001E398C">
        <w:t xml:space="preserve"> of </w:t>
      </w:r>
      <m:oMath>
        <m:r>
          <w:rPr>
            <w:rFonts w:ascii="Cambria Math" w:hAnsi="Cambria Math"/>
          </w:rPr>
          <m:t>p</m:t>
        </m:r>
      </m:oMath>
      <w:r w:rsidRPr="001E398C">
        <w:t xml:space="preserve"> is defined by the following equation:</w:t>
      </w:r>
    </w:p>
    <w:p w14:paraId="3CD3BECE" w14:textId="0E264F16" w:rsidR="007A3282" w:rsidRPr="001E398C" w:rsidRDefault="00E308CC" w:rsidP="00ED1901">
      <w:r w:rsidRPr="001E398C">
        <w:rPr>
          <w:noProof/>
        </w:rPr>
        <w:drawing>
          <wp:inline distT="0" distB="0" distL="0" distR="0" wp14:anchorId="276EF0EE" wp14:editId="231C50B3">
            <wp:extent cx="5396230" cy="44640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6230" cy="446405"/>
                    </a:xfrm>
                    <a:prstGeom prst="rect">
                      <a:avLst/>
                    </a:prstGeom>
                  </pic:spPr>
                </pic:pic>
              </a:graphicData>
            </a:graphic>
          </wp:inline>
        </w:drawing>
      </w:r>
      <w:r w:rsidR="00ED1901" w:rsidRPr="001E398C">
        <w:t xml:space="preserve">where </w:t>
      </w:r>
      <m:oMath>
        <m:sSub>
          <m:sSubPr>
            <m:ctrlPr>
              <w:rPr>
                <w:rFonts w:ascii="Cambria Math" w:hAnsi="Cambria Math"/>
              </w:rPr>
            </m:ctrlPr>
          </m:sSubPr>
          <m:e>
            <m:r>
              <w:rPr>
                <w:rFonts w:ascii="Cambria Math" w:hAnsi="Cambria Math"/>
              </w:rPr>
              <m:t>N</m:t>
            </m:r>
          </m:e>
          <m:sub>
            <m:r>
              <w:rPr>
                <w:rFonts w:ascii="Cambria Math" w:hAnsi="Cambria Math"/>
              </w:rPr>
              <m:t>s</m:t>
            </m:r>
          </m:sub>
        </m:sSub>
      </m:oMath>
      <w:r w:rsidR="00ED1901" w:rsidRPr="001E398C">
        <w:t xml:space="preserve"> is the total number of switches in the system; </w:t>
      </w:r>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(p)</m:t>
        </m:r>
      </m:oMath>
      <w:r w:rsidR="00ED1901" w:rsidRPr="001E398C">
        <w:t xml:space="preserve"> and </w:t>
      </w:r>
      <m:oMath>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(p)</m:t>
        </m:r>
      </m:oMath>
      <w:r w:rsidR="00ED1901" w:rsidRPr="001E398C">
        <w:t xml:space="preserve"> are number of batteries and switches in the path </w:t>
      </w:r>
      <m:oMath>
        <m:r>
          <w:rPr>
            <w:rFonts w:ascii="Cambria Math" w:hAnsi="Cambria Math"/>
          </w:rPr>
          <m:t>p</m:t>
        </m:r>
      </m:oMath>
      <w:r w:rsidR="00ED1901" w:rsidRPr="001E398C">
        <w:t xml:space="preserve"> respectively.</w:t>
      </w:r>
      <w:r w:rsidR="00BA5B93" w:rsidRPr="001E398C">
        <w:rPr>
          <w:rFonts w:hint="eastAsia"/>
        </w:rPr>
        <w:t xml:space="preserve"> </w:t>
      </w:r>
      <w:commentRangeStart w:id="380"/>
      <w:commentRangeStart w:id="381"/>
      <m:oMath>
        <m:r>
          <w:rPr>
            <w:rFonts w:ascii="Cambria Math" w:hAnsi="Cambria Math"/>
          </w:rPr>
          <m:t>S</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1901" w:rsidRPr="001E398C">
        <w:t xml:space="preserve"> is defined as the path </w:t>
      </w:r>
      <w:commentRangeEnd w:id="380"/>
      <w:r w:rsidR="006367C1">
        <w:rPr>
          <w:rStyle w:val="ad"/>
        </w:rPr>
        <w:commentReference w:id="380"/>
      </w:r>
      <w:commentRangeEnd w:id="381"/>
      <w:r w:rsidR="00343A28">
        <w:rPr>
          <w:rStyle w:val="ad"/>
        </w:rPr>
        <w:commentReference w:id="381"/>
      </w:r>
      <w:r w:rsidR="00ED1901" w:rsidRPr="001E398C">
        <w:t xml:space="preserve">with the minimum </w:t>
      </w:r>
      <m:oMath>
        <m:r>
          <w:rPr>
            <w:rFonts w:ascii="Cambria Math" w:hAnsi="Cambria Math"/>
          </w:rPr>
          <m:t>ω</m:t>
        </m:r>
      </m:oMath>
      <w:r w:rsidR="00ED1901" w:rsidRPr="001E398C">
        <w:t xml:space="preserve"> for battery </w:t>
      </w:r>
      <m:oMath>
        <m:r>
          <w:rPr>
            <w:rFonts w:ascii="Cambria Math" w:hAnsi="Cambria Math"/>
          </w:rPr>
          <m:t>i</m:t>
        </m:r>
      </m:oMath>
      <w:r w:rsidR="00ED1901" w:rsidRPr="001E398C">
        <w:t>.</w:t>
      </w:r>
      <w:r w:rsidR="00BA5B93" w:rsidRPr="001E398C">
        <w:rPr>
          <w:rFonts w:hint="eastAsia"/>
        </w:rPr>
        <w:t xml:space="preserve"> </w:t>
      </w:r>
      <w:r w:rsidR="00ED1901" w:rsidRPr="001E398C">
        <w:t xml:space="preserve">According to the definition, </w:t>
      </w:r>
      <m:oMath>
        <m:r>
          <w:rPr>
            <w:rFonts w:ascii="Cambria Math" w:hAnsi="Cambria Math"/>
          </w:rPr>
          <m:t>S</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1901" w:rsidRPr="001E398C">
        <w:t xml:space="preserve"> gives the simplest strategy by which the control of battery </w:t>
      </w:r>
      <m:oMath>
        <m:r>
          <w:rPr>
            <w:rFonts w:ascii="Cambria Math" w:hAnsi="Cambria Math"/>
          </w:rPr>
          <m:t>i</m:t>
        </m:r>
      </m:oMath>
      <w:r w:rsidR="00ED1901" w:rsidRPr="001E398C">
        <w:t xml:space="preserve"> is achieved with a minimum of switches while minimi</w:t>
      </w:r>
      <w:ins w:id="382" w:author="ChengQian" w:date="2023-04-30T20:53:00Z">
        <w:r w:rsidR="00F3392E">
          <w:rPr>
            <w:rFonts w:hint="eastAsia"/>
          </w:rPr>
          <w:t>z</w:t>
        </w:r>
      </w:ins>
      <w:del w:id="383" w:author="ChengQian" w:date="2023-04-30T20:53:00Z">
        <w:r w:rsidR="00ED1901" w:rsidRPr="001E398C" w:rsidDel="00F3392E">
          <w:delText>s</w:delText>
        </w:r>
      </w:del>
      <w:r w:rsidR="00ED1901" w:rsidRPr="001E398C">
        <w:t>ing the influence of other batteries.</w:t>
      </w:r>
      <w:r w:rsidR="00AA00A9" w:rsidRPr="001E398C">
        <w:rPr>
          <w:rFonts w:hint="eastAsia"/>
        </w:rPr>
        <w:t xml:space="preserve"> </w:t>
      </w:r>
      <w:commentRangeStart w:id="384"/>
      <w:commentRangeStart w:id="385"/>
      <w:r w:rsidR="00ED1901" w:rsidRPr="001E398C">
        <w:t xml:space="preserve">From the perspective of series/parallel, the more batteries are connected into circuit via their </w:t>
      </w:r>
      <w:r w:rsidR="00AA00A9" w:rsidRPr="001E398C">
        <w:t>SP</w:t>
      </w:r>
      <w:r w:rsidR="00ED1901" w:rsidRPr="001E398C">
        <w:t>s, the more batteries are connected in parallel.</w:t>
      </w:r>
      <w:r w:rsidR="00AA00A9" w:rsidRPr="001E398C">
        <w:rPr>
          <w:rFonts w:hint="eastAsia"/>
        </w:rPr>
        <w:t xml:space="preserve"> </w:t>
      </w:r>
      <w:commentRangeEnd w:id="384"/>
      <w:r w:rsidR="00FE480D">
        <w:rPr>
          <w:rStyle w:val="ad"/>
        </w:rPr>
        <w:commentReference w:id="384"/>
      </w:r>
      <w:commentRangeEnd w:id="385"/>
      <w:r w:rsidR="00343A28">
        <w:rPr>
          <w:rStyle w:val="ad"/>
        </w:rPr>
        <w:commentReference w:id="385"/>
      </w:r>
      <w:r w:rsidR="00ED1901" w:rsidRPr="001E398C">
        <w:t xml:space="preserve">Since batteries can provide more total output current when connected in parallel than in series, </w:t>
      </w:r>
      <w:commentRangeStart w:id="386"/>
      <w:commentRangeStart w:id="387"/>
      <w:r w:rsidR="00ED1901" w:rsidRPr="001E398C">
        <w:t xml:space="preserve">the algorithm greedily selects as many cells as possible to be connected into to the overall circuit via their </w:t>
      </w:r>
      <w:r w:rsidR="00BC6B4F" w:rsidRPr="001E398C">
        <w:t>SP</w:t>
      </w:r>
      <w:r w:rsidR="00ED1901" w:rsidRPr="001E398C">
        <w:t>s to obtain the MAC.</w:t>
      </w:r>
      <w:commentRangeEnd w:id="386"/>
      <w:r w:rsidR="00FE480D">
        <w:rPr>
          <w:rStyle w:val="ad"/>
        </w:rPr>
        <w:commentReference w:id="386"/>
      </w:r>
      <w:commentRangeEnd w:id="387"/>
      <w:r w:rsidR="00305995">
        <w:rPr>
          <w:rStyle w:val="ad"/>
        </w:rPr>
        <w:commentReference w:id="387"/>
      </w:r>
      <w:r w:rsidR="00290DB2" w:rsidRPr="001E398C">
        <w:rPr>
          <w:rFonts w:hint="eastAsia"/>
        </w:rPr>
        <w:t xml:space="preserve"> </w:t>
      </w:r>
      <w:r w:rsidR="00ED1901" w:rsidRPr="001E398C">
        <w:t xml:space="preserve">The dichotomy method is also performed to faster find the right number of </w:t>
      </w:r>
      <w:r w:rsidR="00BC6B4F" w:rsidRPr="001E398C">
        <w:t>SP</w:t>
      </w:r>
      <w:r w:rsidR="00ED1901" w:rsidRPr="001E398C">
        <w:t>s.</w:t>
      </w:r>
      <w:r w:rsidR="00BC6B4F" w:rsidRPr="001E398C">
        <w:rPr>
          <w:rFonts w:hint="eastAsia"/>
        </w:rPr>
        <w:t xml:space="preserve"> </w:t>
      </w:r>
      <w:r w:rsidR="00ED1901" w:rsidRPr="001E398C">
        <w:t xml:space="preserve">The pseudo-code of the algorithm is </w:t>
      </w:r>
      <w:r w:rsidR="00BD02A5" w:rsidRPr="001E398C">
        <w:t>shown in Algorithm 1</w:t>
      </w:r>
      <w:r w:rsidR="00304B77" w:rsidRPr="001E398C">
        <w:t>.</w:t>
      </w:r>
    </w:p>
    <w:p w14:paraId="627F79C9" w14:textId="44A83444" w:rsidR="009F5A1A" w:rsidRPr="001E398C" w:rsidRDefault="009F5A1A" w:rsidP="009F5A1A">
      <w:pPr>
        <w:spacing w:beforeLines="50" w:before="120" w:afterLines="50" w:after="120"/>
        <w:outlineLvl w:val="0"/>
        <w:rPr>
          <w:rFonts w:cs="Times New Roman"/>
          <w:b/>
          <w:sz w:val="32"/>
          <w:szCs w:val="24"/>
        </w:rPr>
      </w:pPr>
      <w:r w:rsidRPr="001E398C">
        <w:rPr>
          <w:rFonts w:cs="Times New Roman"/>
          <w:b/>
          <w:sz w:val="32"/>
          <w:szCs w:val="24"/>
        </w:rPr>
        <w:t xml:space="preserve">III. </w:t>
      </w:r>
      <w:commentRangeStart w:id="388"/>
      <w:r w:rsidRPr="001E398C">
        <w:rPr>
          <w:rFonts w:cs="Times New Roman"/>
          <w:b/>
          <w:sz w:val="32"/>
          <w:szCs w:val="24"/>
        </w:rPr>
        <w:t>Case study</w:t>
      </w:r>
      <w:commentRangeEnd w:id="388"/>
      <w:r w:rsidR="00783DE4">
        <w:rPr>
          <w:rStyle w:val="ad"/>
        </w:rPr>
        <w:commentReference w:id="388"/>
      </w:r>
    </w:p>
    <w:p w14:paraId="03E9DD63" w14:textId="70D7C56D" w:rsidR="00BB43E1" w:rsidRPr="006675FC" w:rsidRDefault="00BB43E1" w:rsidP="0077045A">
      <w:pPr>
        <w:ind w:firstLine="420"/>
        <w:rPr>
          <w:strike/>
          <w:rPrChange w:id="389" w:author="ChengQian" w:date="2023-04-30T20:59:00Z">
            <w:rPr/>
          </w:rPrChange>
        </w:rPr>
      </w:pPr>
      <w:commentRangeStart w:id="390"/>
      <w:commentRangeStart w:id="391"/>
      <w:r w:rsidRPr="006675FC">
        <w:rPr>
          <w:strike/>
          <w:rPrChange w:id="392" w:author="ChengQian" w:date="2023-04-30T20:59:00Z">
            <w:rPr/>
          </w:rPrChange>
        </w:rPr>
        <w:t xml:space="preserve">This section verifies the effectiveness of the </w:t>
      </w:r>
      <w:r w:rsidR="00DD5A90" w:rsidRPr="006675FC">
        <w:rPr>
          <w:strike/>
          <w:rPrChange w:id="393" w:author="ChengQian" w:date="2023-04-30T20:59:00Z">
            <w:rPr/>
          </w:rPrChange>
        </w:rPr>
        <w:t>developed method</w:t>
      </w:r>
      <w:r w:rsidRPr="006675FC">
        <w:rPr>
          <w:strike/>
          <w:rPrChange w:id="394" w:author="ChengQian" w:date="2023-04-30T20:59:00Z">
            <w:rPr/>
          </w:rPrChange>
        </w:rPr>
        <w:t xml:space="preserve"> on several structures. Firstly, the detailed modeling and solving process of a specific RBS structure (proposed by </w:t>
      </w:r>
      <w:r w:rsidR="00AA1EAB" w:rsidRPr="006675FC">
        <w:rPr>
          <w:strike/>
          <w:rPrChange w:id="395" w:author="ChengQian" w:date="2023-04-30T20:59:00Z">
            <w:rPr/>
          </w:rPrChange>
        </w:rPr>
        <w:t>[8]</w:t>
      </w:r>
      <w:r w:rsidRPr="006675FC">
        <w:rPr>
          <w:strike/>
          <w:rPrChange w:id="396" w:author="ChengQian" w:date="2023-04-30T20:59:00Z">
            <w:rPr/>
          </w:rPrChange>
        </w:rPr>
        <w:t xml:space="preserve">) with four battery cells is given. Then, the effectiveness </w:t>
      </w:r>
      <w:r w:rsidR="00106750" w:rsidRPr="006675FC">
        <w:rPr>
          <w:strike/>
          <w:rPrChange w:id="397" w:author="ChengQian" w:date="2023-04-30T20:59:00Z">
            <w:rPr/>
          </w:rPrChange>
        </w:rPr>
        <w:t xml:space="preserve">of the method </w:t>
      </w:r>
      <w:r w:rsidRPr="006675FC">
        <w:rPr>
          <w:strike/>
          <w:rPrChange w:id="398" w:author="ChengQian" w:date="2023-04-30T20:59:00Z">
            <w:rPr/>
          </w:rPrChange>
        </w:rPr>
        <w:t>is verified on RBSs with different structures and sizes.</w:t>
      </w:r>
      <w:r w:rsidR="0077045A" w:rsidRPr="006675FC">
        <w:rPr>
          <w:strike/>
          <w:rPrChange w:id="399" w:author="ChengQian" w:date="2023-04-30T20:59:00Z">
            <w:rPr/>
          </w:rPrChange>
        </w:rPr>
        <w:t xml:space="preserve"> </w:t>
      </w:r>
      <w:r w:rsidRPr="006675FC">
        <w:rPr>
          <w:strike/>
          <w:rPrChange w:id="400" w:author="ChengQian" w:date="2023-04-30T20:59:00Z">
            <w:rPr/>
          </w:rPrChange>
        </w:rPr>
        <w:t xml:space="preserve">This section also explains the advantages of using </w:t>
      </w:r>
      <m:oMath>
        <m:r>
          <w:rPr>
            <w:rFonts w:ascii="Cambria Math" w:hAnsi="Cambria Math"/>
            <w:strike/>
            <w:rPrChange w:id="401" w:author="ChengQian" w:date="2023-04-30T20:59:00Z">
              <w:rPr>
                <w:rFonts w:ascii="Cambria Math" w:hAnsi="Cambria Math"/>
              </w:rPr>
            </w:rPrChange>
          </w:rPr>
          <m:t>η</m:t>
        </m:r>
      </m:oMath>
      <w:r w:rsidRPr="006675FC">
        <w:rPr>
          <w:strike/>
          <w:rPrChange w:id="402" w:author="ChengQian" w:date="2023-04-30T20:59:00Z">
            <w:rPr/>
          </w:rPrChange>
        </w:rPr>
        <w:t xml:space="preserve"> to characterize MAC.</w:t>
      </w:r>
      <w:commentRangeEnd w:id="390"/>
      <w:r w:rsidR="006675FC" w:rsidRPr="006675FC">
        <w:rPr>
          <w:rStyle w:val="ad"/>
          <w:strike/>
          <w:rPrChange w:id="403" w:author="ChengQian" w:date="2023-04-30T20:59:00Z">
            <w:rPr>
              <w:rStyle w:val="ad"/>
            </w:rPr>
          </w:rPrChange>
        </w:rPr>
        <w:commentReference w:id="390"/>
      </w:r>
      <w:commentRangeEnd w:id="391"/>
      <w:r w:rsidR="00305995">
        <w:rPr>
          <w:rStyle w:val="ad"/>
        </w:rPr>
        <w:commentReference w:id="391"/>
      </w:r>
    </w:p>
    <w:p w14:paraId="65738408" w14:textId="346574D6" w:rsidR="009F5A1A" w:rsidRPr="001E398C" w:rsidRDefault="007A3E28" w:rsidP="009F5A1A">
      <w:pPr>
        <w:spacing w:beforeLines="50" w:before="120" w:afterLines="50" w:after="120"/>
        <w:outlineLvl w:val="1"/>
        <w:rPr>
          <w:b/>
          <w:sz w:val="28"/>
        </w:rPr>
      </w:pPr>
      <w:commentRangeStart w:id="404"/>
      <w:commentRangeStart w:id="405"/>
      <w:commentRangeStart w:id="406"/>
      <w:commentRangeStart w:id="407"/>
      <w:commentRangeStart w:id="408"/>
      <w:commentRangeStart w:id="409"/>
      <w:r w:rsidRPr="001E398C">
        <w:rPr>
          <w:b/>
          <w:sz w:val="28"/>
        </w:rPr>
        <w:t>A</w:t>
      </w:r>
      <w:r w:rsidR="009F5A1A" w:rsidRPr="001E398C">
        <w:rPr>
          <w:b/>
          <w:sz w:val="28"/>
        </w:rPr>
        <w:t xml:space="preserve">. </w:t>
      </w:r>
      <w:del w:id="410" w:author="ChengQian" w:date="2023-04-30T21:01:00Z">
        <w:r w:rsidR="00C835C4" w:rsidRPr="001E398C" w:rsidDel="003165A1">
          <w:rPr>
            <w:rFonts w:hint="eastAsia"/>
            <w:b/>
            <w:sz w:val="28"/>
          </w:rPr>
          <w:delText>Example i</w:delText>
        </w:r>
        <w:r w:rsidR="00E319CB" w:rsidRPr="001E398C" w:rsidDel="003165A1">
          <w:rPr>
            <w:rFonts w:hint="eastAsia"/>
            <w:b/>
            <w:sz w:val="28"/>
          </w:rPr>
          <w:delText>llustration of MAC calculation process</w:delText>
        </w:r>
      </w:del>
      <w:ins w:id="411" w:author="ChengQian" w:date="2023-04-30T21:01:00Z">
        <w:r w:rsidR="003165A1">
          <w:rPr>
            <w:rFonts w:hint="eastAsia"/>
            <w:b/>
            <w:sz w:val="28"/>
          </w:rPr>
          <w:t>Determination</w:t>
        </w:r>
        <w:r w:rsidR="003165A1">
          <w:rPr>
            <w:b/>
            <w:sz w:val="28"/>
          </w:rPr>
          <w:t xml:space="preserve"> of …</w:t>
        </w:r>
      </w:ins>
      <w:commentRangeEnd w:id="404"/>
      <w:ins w:id="412" w:author="ChengQian" w:date="2023-04-30T21:07:00Z">
        <w:r w:rsidR="00AB5A7C">
          <w:rPr>
            <w:rStyle w:val="ad"/>
          </w:rPr>
          <w:commentReference w:id="404"/>
        </w:r>
      </w:ins>
      <w:commentRangeEnd w:id="405"/>
      <w:r w:rsidR="00305995">
        <w:rPr>
          <w:rStyle w:val="ad"/>
        </w:rPr>
        <w:commentReference w:id="405"/>
      </w:r>
      <w:commentRangeEnd w:id="406"/>
      <w:r w:rsidR="00783DE4">
        <w:rPr>
          <w:rStyle w:val="ad"/>
        </w:rPr>
        <w:commentReference w:id="406"/>
      </w:r>
      <w:commentRangeEnd w:id="407"/>
      <w:r w:rsidR="00783DE4">
        <w:rPr>
          <w:rStyle w:val="ad"/>
        </w:rPr>
        <w:commentReference w:id="407"/>
      </w:r>
      <w:commentRangeEnd w:id="408"/>
      <w:r w:rsidR="00783DE4">
        <w:rPr>
          <w:rStyle w:val="ad"/>
        </w:rPr>
        <w:commentReference w:id="408"/>
      </w:r>
      <w:commentRangeEnd w:id="409"/>
      <w:r w:rsidR="00783DE4">
        <w:rPr>
          <w:rStyle w:val="ad"/>
        </w:rPr>
        <w:commentReference w:id="409"/>
      </w:r>
    </w:p>
    <w:p w14:paraId="060F367B" w14:textId="77777777" w:rsidR="006627A9" w:rsidRPr="001E398C" w:rsidRDefault="006627A9" w:rsidP="006627A9">
      <w:pPr>
        <w:keepNext/>
        <w:jc w:val="center"/>
      </w:pPr>
      <w:r w:rsidRPr="001E398C">
        <w:rPr>
          <w:noProof/>
        </w:rPr>
        <w:lastRenderedPageBreak/>
        <w:drawing>
          <wp:inline distT="0" distB="0" distL="0" distR="0" wp14:anchorId="36996FC7" wp14:editId="5F3D8112">
            <wp:extent cx="4832292" cy="3960000"/>
            <wp:effectExtent l="0" t="0" r="6985"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32292" cy="3960000"/>
                    </a:xfrm>
                    <a:prstGeom prst="rect">
                      <a:avLst/>
                    </a:prstGeom>
                  </pic:spPr>
                </pic:pic>
              </a:graphicData>
            </a:graphic>
          </wp:inline>
        </w:drawing>
      </w:r>
    </w:p>
    <w:p w14:paraId="1399E7D9" w14:textId="5D6C06DC" w:rsidR="006627A9" w:rsidRPr="001E398C" w:rsidRDefault="006627A9" w:rsidP="007B0FDC">
      <w:pPr>
        <w:pStyle w:val="af6"/>
        <w:jc w:val="center"/>
        <w:rPr>
          <w:rFonts w:ascii="Arial" w:hAnsi="Arial" w:cs="Arial"/>
          <w:b/>
        </w:rPr>
      </w:pPr>
      <w:commentRangeStart w:id="413"/>
      <w:commentRangeStart w:id="414"/>
      <w:r w:rsidRPr="001E398C">
        <w:rPr>
          <w:rFonts w:ascii="Arial" w:hAnsi="Arial" w:cs="Arial"/>
          <w:b/>
        </w:rPr>
        <w:t xml:space="preserve">Fig. </w:t>
      </w:r>
      <w:r w:rsidRPr="001E398C">
        <w:rPr>
          <w:rFonts w:ascii="Arial" w:hAnsi="Arial" w:cs="Arial"/>
          <w:b/>
        </w:rPr>
        <w:fldChar w:fldCharType="begin"/>
      </w:r>
      <w:r w:rsidRPr="001E398C">
        <w:rPr>
          <w:rFonts w:ascii="Arial" w:hAnsi="Arial" w:cs="Arial"/>
          <w:b/>
        </w:rPr>
        <w:instrText xml:space="preserve"> SEQ Fig. \* ARABIC </w:instrText>
      </w:r>
      <w:r w:rsidRPr="001E398C">
        <w:rPr>
          <w:rFonts w:ascii="Arial" w:hAnsi="Arial" w:cs="Arial"/>
          <w:b/>
        </w:rPr>
        <w:fldChar w:fldCharType="separate"/>
      </w:r>
      <w:r w:rsidR="001517B0" w:rsidRPr="001E398C">
        <w:rPr>
          <w:rFonts w:ascii="Arial" w:hAnsi="Arial" w:cs="Arial"/>
          <w:b/>
        </w:rPr>
        <w:t>3</w:t>
      </w:r>
      <w:r w:rsidRPr="001E398C">
        <w:rPr>
          <w:rFonts w:ascii="Arial" w:hAnsi="Arial" w:cs="Arial"/>
          <w:b/>
        </w:rPr>
        <w:fldChar w:fldCharType="end"/>
      </w:r>
      <w:r w:rsidRPr="001E398C">
        <w:rPr>
          <w:rFonts w:ascii="Arial" w:hAnsi="Arial" w:cs="Arial"/>
          <w:b/>
        </w:rPr>
        <w:t xml:space="preserve"> </w:t>
      </w:r>
      <w:r w:rsidR="00345559" w:rsidRPr="001E398C">
        <w:rPr>
          <w:rFonts w:ascii="Arial" w:hAnsi="Arial" w:cs="Arial"/>
          <w:b/>
        </w:rPr>
        <w:t xml:space="preserve">Illustration of models build in MAC calculation process. (a): physical model of RBS proposed by </w:t>
      </w:r>
      <w:proofErr w:type="spellStart"/>
      <w:r w:rsidR="00345559" w:rsidRPr="001E398C">
        <w:rPr>
          <w:rFonts w:ascii="Arial" w:hAnsi="Arial" w:cs="Arial"/>
          <w:b/>
        </w:rPr>
        <w:t>Visairo</w:t>
      </w:r>
      <w:proofErr w:type="spellEnd"/>
      <w:r w:rsidR="00345559" w:rsidRPr="001E398C">
        <w:rPr>
          <w:rFonts w:ascii="Arial" w:hAnsi="Arial" w:cs="Arial"/>
          <w:b/>
        </w:rPr>
        <w:t xml:space="preserve"> [8], (b): graph model of the RBS, (c): equivalent circuit model of the RBS, </w:t>
      </w:r>
      <w:r w:rsidR="00345559" w:rsidRPr="001E398C">
        <w:rPr>
          <w:rFonts w:ascii="Arial" w:hAnsi="Arial" w:cs="Arial" w:hint="eastAsia"/>
          <w:b/>
        </w:rPr>
        <w:t>(</w:t>
      </w:r>
      <w:r w:rsidR="00345559" w:rsidRPr="001E398C">
        <w:rPr>
          <w:rFonts w:ascii="Arial" w:hAnsi="Arial" w:cs="Arial"/>
          <w:b/>
        </w:rPr>
        <w:t>d): the shortest paths find by the greedy strategy.</w:t>
      </w:r>
      <w:commentRangeEnd w:id="413"/>
      <w:r w:rsidR="00E818D8">
        <w:rPr>
          <w:rStyle w:val="ad"/>
          <w:rFonts w:ascii="Times New Roman" w:eastAsia="宋体" w:hAnsi="Times New Roman" w:cstheme="minorBidi"/>
        </w:rPr>
        <w:commentReference w:id="413"/>
      </w:r>
      <w:commentRangeEnd w:id="414"/>
      <w:r w:rsidR="007950C4">
        <w:rPr>
          <w:rStyle w:val="ad"/>
          <w:rFonts w:ascii="Times New Roman" w:eastAsia="宋体" w:hAnsi="Times New Roman" w:cstheme="minorBidi"/>
        </w:rPr>
        <w:commentReference w:id="414"/>
      </w:r>
    </w:p>
    <w:p w14:paraId="69C4FAF0" w14:textId="3423F3D1" w:rsidR="00F60F03" w:rsidRPr="001E398C" w:rsidRDefault="00F60F03" w:rsidP="00B23AC3">
      <w:pPr>
        <w:ind w:firstLine="420"/>
      </w:pPr>
      <w:commentRangeStart w:id="415"/>
      <w:commentRangeStart w:id="416"/>
      <w:r w:rsidRPr="001E398C">
        <w:t xml:space="preserve">The reconfigurable architecture proposed by </w:t>
      </w:r>
      <w:proofErr w:type="spellStart"/>
      <w:r w:rsidRPr="001E398C">
        <w:t>Visairo</w:t>
      </w:r>
      <w:proofErr w:type="spellEnd"/>
      <w:r w:rsidRPr="001E398C">
        <w:t xml:space="preserve"> et al.</w:t>
      </w:r>
      <w:r w:rsidR="001E749E" w:rsidRPr="001E398C">
        <w:t xml:space="preserve"> </w:t>
      </w:r>
      <w:r w:rsidR="00BE7F17" w:rsidRPr="001E398C">
        <w:t>[</w:t>
      </w:r>
      <w:r w:rsidR="00C7566C" w:rsidRPr="001E398C">
        <w:t>8</w:t>
      </w:r>
      <w:r w:rsidR="00BE7F17" w:rsidRPr="001E398C">
        <w:t>]</w:t>
      </w:r>
      <w:r w:rsidRPr="001E398C">
        <w:t xml:space="preserve"> is shown in Fig</w:t>
      </w:r>
      <w:r w:rsidR="00C7566C" w:rsidRPr="001E398C">
        <w:t>.</w:t>
      </w:r>
      <w:r w:rsidR="00A37DA1" w:rsidRPr="001E398C">
        <w:t>3 (a)</w:t>
      </w:r>
      <w:r w:rsidRPr="001E398C">
        <w:t>.</w:t>
      </w:r>
      <w:r w:rsidR="00C7566C" w:rsidRPr="001E398C">
        <w:rPr>
          <w:rFonts w:hint="eastAsia"/>
        </w:rPr>
        <w:t xml:space="preserve"> </w:t>
      </w:r>
      <w:r w:rsidRPr="001E398C">
        <w:t xml:space="preserve">In this architecture, </w:t>
      </w:r>
      <w:commentRangeStart w:id="417"/>
      <w:commentRangeStart w:id="418"/>
      <w:r w:rsidRPr="001E398C">
        <w:t>each cell is controlled by about 3 switches on average</w:t>
      </w:r>
      <w:commentRangeEnd w:id="417"/>
      <w:r w:rsidR="000A1C89">
        <w:rPr>
          <w:rStyle w:val="ad"/>
        </w:rPr>
        <w:commentReference w:id="417"/>
      </w:r>
      <w:commentRangeEnd w:id="418"/>
      <w:r w:rsidR="007950C4">
        <w:rPr>
          <w:rStyle w:val="ad"/>
        </w:rPr>
        <w:commentReference w:id="418"/>
      </w:r>
      <w:r w:rsidRPr="001E398C">
        <w:t>.</w:t>
      </w:r>
      <w:r w:rsidR="00C7566C" w:rsidRPr="001E398C">
        <w:rPr>
          <w:rFonts w:hint="eastAsia"/>
        </w:rPr>
        <w:t xml:space="preserve"> </w:t>
      </w:r>
      <w:commentRangeStart w:id="419"/>
      <w:commentRangeStart w:id="420"/>
      <w:r w:rsidRPr="001E398C">
        <w:t>Excepted for two switches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rsidRPr="001E398C">
        <w:t xml:space="preserve"> and </w:t>
      </w:r>
      <m:oMath>
        <m:sSub>
          <m:sSubPr>
            <m:ctrlPr>
              <w:rPr>
                <w:rFonts w:ascii="Cambria Math" w:hAnsi="Cambria Math"/>
                <w:i/>
              </w:rPr>
            </m:ctrlPr>
          </m:sSubPr>
          <m:e>
            <m:r>
              <w:rPr>
                <w:rFonts w:ascii="Cambria Math" w:hAnsi="Cambria Math"/>
              </w:rPr>
              <m:t>S</m:t>
            </m:r>
          </m:e>
          <m:sub>
            <m:r>
              <w:rPr>
                <w:rFonts w:ascii="Cambria Math" w:hAnsi="Cambria Math"/>
              </w:rPr>
              <m:t>13</m:t>
            </m:r>
          </m:sub>
        </m:sSub>
      </m:oMath>
      <w:r w:rsidRPr="001E398C">
        <w:t xml:space="preserve"> in </w:t>
      </w:r>
      <w:r w:rsidR="00A37DA1" w:rsidRPr="001E398C">
        <w:t>Fig.3 (a)</w:t>
      </w:r>
      <w:r w:rsidRPr="001E398C">
        <w:t xml:space="preserve">) </w:t>
      </w:r>
      <w:ins w:id="421" w:author="ChengQian" w:date="2023-04-30T21:56:00Z">
        <w:r w:rsidR="00A662CD">
          <w:rPr>
            <w:rFonts w:hint="eastAsia"/>
          </w:rPr>
          <w:t>which</w:t>
        </w:r>
        <w:r w:rsidR="00A662CD">
          <w:t xml:space="preserve"> is used to </w:t>
        </w:r>
      </w:ins>
      <w:r w:rsidRPr="001E398C">
        <w:t>control</w:t>
      </w:r>
      <w:del w:id="422" w:author="ChengQian" w:date="2023-04-30T21:56:00Z">
        <w:r w:rsidRPr="001E398C" w:rsidDel="00A662CD">
          <w:delText>ling</w:delText>
        </w:r>
      </w:del>
      <w:r w:rsidRPr="001E398C">
        <w:t xml:space="preserve"> the total </w:t>
      </w:r>
      <w:commentRangeStart w:id="423"/>
      <w:commentRangeStart w:id="424"/>
      <w:r w:rsidRPr="001E398C">
        <w:t>circuit</w:t>
      </w:r>
      <w:commentRangeEnd w:id="423"/>
      <w:r w:rsidR="00F06C0D">
        <w:rPr>
          <w:rStyle w:val="ad"/>
        </w:rPr>
        <w:commentReference w:id="423"/>
      </w:r>
      <w:commentRangeEnd w:id="424"/>
      <w:r w:rsidR="007950C4">
        <w:rPr>
          <w:rStyle w:val="ad"/>
        </w:rPr>
        <w:commentReference w:id="424"/>
      </w:r>
      <w:r w:rsidRPr="001E398C">
        <w:t xml:space="preserve">, the vertical switches (e.g. </w:t>
      </w:r>
      <m:oMath>
        <m:sSub>
          <m:sSubPr>
            <m:ctrlPr>
              <w:rPr>
                <w:rFonts w:ascii="Cambria Math" w:hAnsi="Cambria Math"/>
                <w:i/>
              </w:rPr>
            </m:ctrlPr>
          </m:sSubPr>
          <m:e>
            <m:r>
              <w:rPr>
                <w:rFonts w:ascii="Cambria Math" w:hAnsi="Cambria Math"/>
              </w:rPr>
              <m:t>S</m:t>
            </m:r>
          </m:e>
          <m:sub>
            <m:r>
              <w:rPr>
                <w:rFonts w:ascii="Cambria Math" w:hAnsi="Cambria Math"/>
              </w:rPr>
              <m:t>2</m:t>
            </m:r>
          </m:sub>
        </m:sSub>
      </m:oMath>
      <w:r w:rsidR="007374CA" w:rsidRPr="001E398C">
        <w:t xml:space="preserve"> and </w:t>
      </w:r>
      <m:oMath>
        <m:sSub>
          <m:sSubPr>
            <m:ctrlPr>
              <w:rPr>
                <w:rFonts w:ascii="Cambria Math" w:hAnsi="Cambria Math"/>
                <w:i/>
              </w:rPr>
            </m:ctrlPr>
          </m:sSubPr>
          <m:e>
            <m:r>
              <w:rPr>
                <w:rFonts w:ascii="Cambria Math" w:hAnsi="Cambria Math"/>
              </w:rPr>
              <m:t>S</m:t>
            </m:r>
          </m:e>
          <m:sub>
            <m:r>
              <w:rPr>
                <w:rFonts w:ascii="Cambria Math" w:hAnsi="Cambria Math"/>
              </w:rPr>
              <m:t>9</m:t>
            </m:r>
          </m:sub>
        </m:sSub>
      </m:oMath>
      <w:r w:rsidRPr="001E398C">
        <w:t>) allow the batteries to be directly connected to the main circuit, and the switches</w:t>
      </w:r>
      <w:r w:rsidR="00476910" w:rsidRPr="001E398C">
        <w:t xml:space="preserve"> </w:t>
      </w:r>
      <w:del w:id="425" w:author="ChengQian" w:date="2023-04-30T21:59:00Z">
        <w:r w:rsidRPr="001E398C" w:rsidDel="00F06C0D">
          <w:delText>(</w:delText>
        </w:r>
      </w:del>
      <m:oMath>
        <m:sSub>
          <m:sSubPr>
            <m:ctrlPr>
              <w:del w:id="426" w:author="ChengQian" w:date="2023-04-30T21:59:00Z">
                <w:rPr>
                  <w:rFonts w:ascii="Cambria Math" w:hAnsi="Cambria Math"/>
                  <w:i/>
                </w:rPr>
              </w:del>
            </m:ctrlPr>
          </m:sSubPr>
          <m:e>
            <m:r>
              <w:del w:id="427" w:author="ChengQian" w:date="2023-04-30T21:59:00Z">
                <w:rPr>
                  <w:rFonts w:ascii="Cambria Math" w:hAnsi="Cambria Math"/>
                </w:rPr>
                <m:t>S</m:t>
              </w:del>
            </m:r>
          </m:e>
          <m:sub>
            <m:r>
              <w:del w:id="428" w:author="ChengQian" w:date="2023-04-30T21:59:00Z">
                <w:rPr>
                  <w:rFonts w:ascii="Cambria Math" w:hAnsi="Cambria Math"/>
                </w:rPr>
                <m:t>6</m:t>
              </w:del>
            </m:r>
          </m:sub>
        </m:sSub>
      </m:oMath>
      <w:del w:id="429" w:author="ChengQian" w:date="2023-04-30T21:59:00Z">
        <w:r w:rsidRPr="001E398C" w:rsidDel="00F06C0D">
          <w:delText xml:space="preserve"> for example)</w:delText>
        </w:r>
      </w:del>
      <w:r w:rsidRPr="001E398C">
        <w:t xml:space="preserve"> in the diagonal direction</w:t>
      </w:r>
      <w:ins w:id="430" w:author="ChengQian" w:date="2023-04-30T21:59:00Z">
        <w:r w:rsidR="00F06C0D">
          <w:t xml:space="preserve"> </w:t>
        </w:r>
        <w:r w:rsidR="00F06C0D" w:rsidRPr="001E398C">
          <w:t>(</w:t>
        </w:r>
      </w:ins>
      <m:oMath>
        <m:sSub>
          <m:sSubPr>
            <m:ctrlPr>
              <w:ins w:id="431" w:author="ChengQian" w:date="2023-04-30T21:59:00Z">
                <w:rPr>
                  <w:rFonts w:ascii="Cambria Math" w:hAnsi="Cambria Math"/>
                  <w:i/>
                </w:rPr>
              </w:ins>
            </m:ctrlPr>
          </m:sSubPr>
          <m:e>
            <m:r>
              <w:ins w:id="432" w:author="ChengQian" w:date="2023-04-30T21:59:00Z">
                <w:rPr>
                  <w:rFonts w:ascii="Cambria Math" w:hAnsi="Cambria Math"/>
                </w:rPr>
                <m:t>S</m:t>
              </w:ins>
            </m:r>
          </m:e>
          <m:sub>
            <m:r>
              <w:ins w:id="433" w:author="ChengQian" w:date="2023-04-30T21:59:00Z">
                <w:rPr>
                  <w:rFonts w:ascii="Cambria Math" w:hAnsi="Cambria Math"/>
                </w:rPr>
                <m:t>6</m:t>
              </w:ins>
            </m:r>
          </m:sub>
        </m:sSub>
      </m:oMath>
      <w:ins w:id="434" w:author="ChengQian" w:date="2023-04-30T21:59:00Z">
        <w:r w:rsidR="00F06C0D" w:rsidRPr="001E398C">
          <w:t xml:space="preserve"> for example)</w:t>
        </w:r>
      </w:ins>
      <w:r w:rsidRPr="001E398C">
        <w:t xml:space="preserve"> can </w:t>
      </w:r>
      <w:del w:id="435" w:author="ChengQian" w:date="2023-04-30T21:58:00Z">
        <w:r w:rsidRPr="001E398C" w:rsidDel="00F06C0D">
          <w:rPr>
            <w:rFonts w:hint="eastAsia"/>
          </w:rPr>
          <w:delText>realize connecting</w:delText>
        </w:r>
      </w:del>
      <w:ins w:id="436" w:author="ChengQian" w:date="2023-04-30T21:58:00Z">
        <w:r w:rsidR="00F06C0D">
          <w:rPr>
            <w:rFonts w:hint="eastAsia"/>
          </w:rPr>
          <w:t>connect</w:t>
        </w:r>
      </w:ins>
      <w:r w:rsidRPr="001E398C">
        <w:t xml:space="preserve"> the batteries</w:t>
      </w:r>
      <w:r w:rsidR="00476910" w:rsidRPr="001E398C">
        <w:t xml:space="preserve"> </w:t>
      </w:r>
      <w:r w:rsidRPr="001E398C">
        <w:t>in series.</w:t>
      </w:r>
      <w:r w:rsidR="001E749E" w:rsidRPr="001E398C">
        <w:rPr>
          <w:rFonts w:hint="eastAsia"/>
        </w:rPr>
        <w:t xml:space="preserve"> </w:t>
      </w:r>
      <w:commentRangeEnd w:id="419"/>
      <w:r w:rsidR="00F06C0D">
        <w:rPr>
          <w:rStyle w:val="ad"/>
        </w:rPr>
        <w:commentReference w:id="419"/>
      </w:r>
      <w:commentRangeEnd w:id="420"/>
      <w:r w:rsidR="007950C4">
        <w:rPr>
          <w:rStyle w:val="ad"/>
        </w:rPr>
        <w:commentReference w:id="420"/>
      </w:r>
      <w:r w:rsidRPr="001E398C">
        <w:t>Thus, it can dynamically change the output voltage and current as needed.</w:t>
      </w:r>
      <w:r w:rsidR="001E749E" w:rsidRPr="001E398C">
        <w:rPr>
          <w:rFonts w:hint="eastAsia"/>
        </w:rPr>
        <w:t xml:space="preserve"> </w:t>
      </w:r>
      <w:r w:rsidRPr="001E398C">
        <w:t xml:space="preserve">The architecture in </w:t>
      </w:r>
      <w:r w:rsidR="001E749E" w:rsidRPr="001E398C">
        <w:t>Fig.3 (a)</w:t>
      </w:r>
      <w:r w:rsidRPr="001E398C">
        <w:t xml:space="preserve"> only has 4 batteries, but in practice it can add new branches containing batteries and switches to deal with large-scale batteries</w:t>
      </w:r>
      <w:r w:rsidR="00950071" w:rsidRPr="001E398C">
        <w:t xml:space="preserve"> [10]</w:t>
      </w:r>
      <w:r w:rsidRPr="001E398C">
        <w:t>.</w:t>
      </w:r>
      <w:commentRangeEnd w:id="415"/>
      <w:r w:rsidR="00A162FA">
        <w:rPr>
          <w:rStyle w:val="ad"/>
        </w:rPr>
        <w:commentReference w:id="415"/>
      </w:r>
      <w:commentRangeEnd w:id="416"/>
      <w:r w:rsidR="007950C4">
        <w:rPr>
          <w:rStyle w:val="ad"/>
        </w:rPr>
        <w:commentReference w:id="416"/>
      </w:r>
    </w:p>
    <w:p w14:paraId="240FB124" w14:textId="467E9648" w:rsidR="00F60F03" w:rsidRPr="001E398C" w:rsidRDefault="00F60F03" w:rsidP="00D80217">
      <w:pPr>
        <w:ind w:leftChars="25" w:left="60" w:firstLine="360"/>
      </w:pPr>
      <w:r w:rsidRPr="001E398C">
        <w:t xml:space="preserve">The graph in </w:t>
      </w:r>
      <w:r w:rsidR="00FF2513" w:rsidRPr="001E398C">
        <w:t>Fig.3 (b)</w:t>
      </w:r>
      <w:r w:rsidRPr="001E398C">
        <w:t xml:space="preserve"> </w:t>
      </w:r>
      <w:del w:id="437" w:author="ChengQian" w:date="2023-04-30T22:02:00Z">
        <w:r w:rsidRPr="001E398C" w:rsidDel="007B60CC">
          <w:delText xml:space="preserve">represents </w:delText>
        </w:r>
      </w:del>
      <w:ins w:id="438" w:author="ChengQian" w:date="2023-04-30T22:04:00Z">
        <w:r w:rsidR="007B60CC">
          <w:t>provides</w:t>
        </w:r>
      </w:ins>
      <w:ins w:id="439" w:author="ChengQian" w:date="2023-04-30T22:02:00Z">
        <w:r w:rsidR="007B60CC">
          <w:t xml:space="preserve"> the</w:t>
        </w:r>
      </w:ins>
      <w:del w:id="440" w:author="ChengQian" w:date="2023-04-30T22:02:00Z">
        <w:r w:rsidRPr="001E398C" w:rsidDel="007B60CC">
          <w:delText>a</w:delText>
        </w:r>
      </w:del>
      <w:r w:rsidRPr="001E398C">
        <w:t xml:space="preserve"> </w:t>
      </w:r>
      <w:ins w:id="441" w:author="ChengQian" w:date="2023-04-30T22:08:00Z">
        <w:r w:rsidR="00B90CD5" w:rsidRPr="001E398C">
          <w:t>directed graph</w:t>
        </w:r>
      </w:ins>
      <w:del w:id="442" w:author="ChengQian" w:date="2023-04-30T22:08:00Z">
        <w:r w:rsidRPr="001E398C" w:rsidDel="00B90CD5">
          <w:delText xml:space="preserve">graphical </w:delText>
        </w:r>
      </w:del>
      <w:ins w:id="443" w:author="ChengQian" w:date="2023-04-30T22:02:00Z">
        <w:r w:rsidR="007B60CC">
          <w:t xml:space="preserve"> </w:t>
        </w:r>
      </w:ins>
      <w:r w:rsidRPr="001E398C">
        <w:t xml:space="preserve">model </w:t>
      </w:r>
      <w:del w:id="444" w:author="ChengQian" w:date="2023-04-30T22:02:00Z">
        <w:r w:rsidRPr="001E398C" w:rsidDel="007B60CC">
          <w:delText>based on</w:delText>
        </w:r>
      </w:del>
      <w:ins w:id="445" w:author="ChengQian" w:date="2023-04-30T22:02:00Z">
        <w:r w:rsidR="007B60CC">
          <w:t>of</w:t>
        </w:r>
      </w:ins>
      <w:r w:rsidRPr="001E398C">
        <w:t xml:space="preserve"> the</w:t>
      </w:r>
      <w:del w:id="446" w:author="ChengQian" w:date="2023-04-30T22:02:00Z">
        <w:r w:rsidRPr="001E398C" w:rsidDel="007B60CC">
          <w:delText xml:space="preserve"> physical model</w:delText>
        </w:r>
        <w:r w:rsidR="00FF2513" w:rsidRPr="001E398C" w:rsidDel="007B60CC">
          <w:delText xml:space="preserve"> </w:delText>
        </w:r>
      </w:del>
      <w:ins w:id="447" w:author="ChengQian" w:date="2023-04-30T22:02:00Z">
        <w:r w:rsidR="007B60CC">
          <w:t xml:space="preserve"> RBS </w:t>
        </w:r>
      </w:ins>
      <w:r w:rsidR="00FF2513" w:rsidRPr="001E398C">
        <w:t>of Fig.3 (a)</w:t>
      </w:r>
      <w:del w:id="448" w:author="ChengQian" w:date="2023-04-30T22:08:00Z">
        <w:r w:rsidRPr="001E398C" w:rsidDel="00716BEC">
          <w:delText>.</w:delText>
        </w:r>
        <w:r w:rsidR="00FF2513" w:rsidRPr="001E398C" w:rsidDel="00716BEC">
          <w:rPr>
            <w:rFonts w:hint="eastAsia"/>
          </w:rPr>
          <w:delText xml:space="preserve"> </w:delText>
        </w:r>
      </w:del>
      <w:del w:id="449" w:author="ChengQian" w:date="2023-04-30T22:03:00Z">
        <w:r w:rsidRPr="001E398C" w:rsidDel="007B60CC">
          <w:delText xml:space="preserve">The </w:delText>
        </w:r>
      </w:del>
      <w:del w:id="450" w:author="ChengQian" w:date="2023-04-30T22:08:00Z">
        <w:r w:rsidRPr="001E398C" w:rsidDel="00716BEC">
          <w:delText>model is presented in the form of a directed graph</w:delText>
        </w:r>
      </w:del>
      <w:del w:id="451" w:author="ChengQian" w:date="2023-04-30T22:03:00Z">
        <w:r w:rsidRPr="001E398C" w:rsidDel="007B60CC">
          <w:delText>, capturing</w:delText>
        </w:r>
      </w:del>
      <w:ins w:id="452" w:author="ChengQian" w:date="2023-04-30T22:08:00Z">
        <w:r w:rsidR="00716BEC">
          <w:t xml:space="preserve">, </w:t>
        </w:r>
      </w:ins>
      <w:ins w:id="453" w:author="ChengQian" w:date="2023-04-30T22:03:00Z">
        <w:r w:rsidR="007B60CC">
          <w:t xml:space="preserve">to </w:t>
        </w:r>
      </w:ins>
      <w:ins w:id="454" w:author="ChengQian" w:date="2023-04-30T22:04:00Z">
        <w:r w:rsidR="007B60CC">
          <w:t>show</w:t>
        </w:r>
      </w:ins>
      <w:r w:rsidRPr="001E398C">
        <w:t xml:space="preserve"> the connection relationship between the battery and switch in the circuit.</w:t>
      </w:r>
      <w:ins w:id="455" w:author="ChengQian" w:date="2023-04-30T22:08:00Z">
        <w:r w:rsidR="00716BEC">
          <w:t xml:space="preserve"> </w:t>
        </w:r>
        <w:commentRangeStart w:id="456"/>
        <w:commentRangeStart w:id="457"/>
        <w:commentRangeStart w:id="458"/>
        <w:commentRangeStart w:id="459"/>
        <w:r w:rsidR="00716BEC">
          <w:t>In this model,</w:t>
        </w:r>
        <w:commentRangeEnd w:id="456"/>
        <w:r w:rsidR="00716BEC">
          <w:rPr>
            <w:rStyle w:val="ad"/>
          </w:rPr>
          <w:commentReference w:id="456"/>
        </w:r>
      </w:ins>
      <w:commentRangeEnd w:id="457"/>
      <w:r w:rsidR="007950C4">
        <w:rPr>
          <w:rStyle w:val="ad"/>
        </w:rPr>
        <w:commentReference w:id="457"/>
      </w:r>
      <w:commentRangeEnd w:id="458"/>
      <w:r w:rsidR="007950C4">
        <w:rPr>
          <w:rStyle w:val="ad"/>
        </w:rPr>
        <w:commentReference w:id="458"/>
      </w:r>
      <w:commentRangeEnd w:id="459"/>
      <w:r w:rsidR="00783DE4">
        <w:rPr>
          <w:rStyle w:val="ad"/>
        </w:rPr>
        <w:commentReference w:id="459"/>
      </w:r>
      <w:r w:rsidR="00D80217" w:rsidRPr="001E398C">
        <w:rPr>
          <w:rFonts w:hint="eastAsia"/>
        </w:rPr>
        <w:t xml:space="preserve"> </w:t>
      </w:r>
      <w:r w:rsidRPr="001E398C">
        <w:t xml:space="preserve">Vertex 1 and 12 represent the </w:t>
      </w:r>
      <w:r w:rsidR="00D80217" w:rsidRPr="001E398C">
        <w:t>anode</w:t>
      </w:r>
      <w:r w:rsidRPr="001E398C">
        <w:t xml:space="preserve"> and cathode of the RBS, respectively;</w:t>
      </w:r>
      <w:r w:rsidR="00D80217" w:rsidRPr="001E398C">
        <w:rPr>
          <w:rFonts w:hint="eastAsia"/>
        </w:rPr>
        <w:t xml:space="preserve"> </w:t>
      </w:r>
      <w:r w:rsidRPr="001E398C">
        <w:t>the remaining vertices represent the connection nodes between the batteries and switches.</w:t>
      </w:r>
      <w:r w:rsidR="00D80217" w:rsidRPr="001E398C">
        <w:rPr>
          <w:rFonts w:hint="eastAsia"/>
        </w:rPr>
        <w:t xml:space="preserve"> </w:t>
      </w:r>
      <w:r w:rsidRPr="001E398C">
        <w:t xml:space="preserve">Battery 1, 2, 3, and 4 are represented by green directed edges </w:t>
      </w:r>
      <w:r w:rsidRPr="001E398C">
        <w:lastRenderedPageBreak/>
        <w:t xml:space="preserve">in the graph, while switches are represented by </w:t>
      </w:r>
      <w:commentRangeStart w:id="460"/>
      <w:commentRangeStart w:id="461"/>
      <w:commentRangeStart w:id="462"/>
      <w:r w:rsidRPr="001E398C">
        <w:t>gray directed edges</w:t>
      </w:r>
      <w:commentRangeEnd w:id="460"/>
      <w:r w:rsidR="00E9648F">
        <w:rPr>
          <w:rStyle w:val="ad"/>
        </w:rPr>
        <w:commentReference w:id="460"/>
      </w:r>
      <w:commentRangeEnd w:id="461"/>
      <w:r w:rsidR="00F52A9B">
        <w:rPr>
          <w:rStyle w:val="ad"/>
        </w:rPr>
        <w:commentReference w:id="461"/>
      </w:r>
      <w:commentRangeEnd w:id="462"/>
      <w:r w:rsidR="00F52A9B">
        <w:rPr>
          <w:rStyle w:val="ad"/>
        </w:rPr>
        <w:commentReference w:id="462"/>
      </w:r>
      <w:r w:rsidRPr="001E398C">
        <w:t xml:space="preserve"> with opposite directions.</w:t>
      </w:r>
      <w:r w:rsidR="00D80217" w:rsidRPr="001E398C">
        <w:rPr>
          <w:rFonts w:hint="eastAsia"/>
        </w:rPr>
        <w:t xml:space="preserve"> </w:t>
      </w:r>
      <w:r w:rsidRPr="001E398C">
        <w:t>The external electrical appliance is considered as a directed edge from node 12 to node 1.</w:t>
      </w:r>
      <w:r w:rsidR="00D80217" w:rsidRPr="001E398C">
        <w:rPr>
          <w:rFonts w:hint="eastAsia"/>
        </w:rPr>
        <w:t xml:space="preserve"> </w:t>
      </w:r>
      <w:r w:rsidRPr="001E398C">
        <w:t>In the graph model, the directionality of the edges is strictly specified to ensure that there is no reverse flow of current in the battery and external electrical appliance.</w:t>
      </w:r>
    </w:p>
    <w:p w14:paraId="1A1AB285" w14:textId="14D1D779" w:rsidR="00F60F03" w:rsidRPr="001E398C" w:rsidRDefault="00F60F03" w:rsidP="00D80217">
      <w:pPr>
        <w:ind w:firstLine="420"/>
      </w:pPr>
      <w:r w:rsidRPr="001E398C">
        <w:t>According to Eq</w:t>
      </w:r>
      <w:r w:rsidR="00D80217" w:rsidRPr="001E398C">
        <w:t>. (12)</w:t>
      </w:r>
      <w:r w:rsidRPr="001E398C">
        <w:t xml:space="preserve">, the weight </w:t>
      </w:r>
      <w:ins w:id="463" w:author="ChengQian" w:date="2023-04-30T22:11:00Z">
        <w:r w:rsidR="00A740CC" w:rsidRPr="00A740CC">
          <w:rPr>
            <w:i/>
            <w:rPrChange w:id="464" w:author="ChengQian" w:date="2023-04-30T22:11:00Z">
              <w:rPr/>
            </w:rPrChange>
          </w:rPr>
          <w:t>N</w:t>
        </w:r>
        <w:r w:rsidR="00A740CC" w:rsidRPr="00A740CC">
          <w:rPr>
            <w:vertAlign w:val="subscript"/>
            <w:rPrChange w:id="465" w:author="ChengQian" w:date="2023-04-30T22:11:00Z">
              <w:rPr/>
            </w:rPrChange>
          </w:rPr>
          <w:t>s</w:t>
        </w:r>
        <w:r w:rsidR="00A740CC">
          <w:t xml:space="preserve"> </w:t>
        </w:r>
      </w:ins>
      <w:r w:rsidRPr="001E398C">
        <w:t xml:space="preserve">of the edge corresponding to the battery is the total number of switches, which </w:t>
      </w:r>
      <w:del w:id="466" w:author="ChengQian" w:date="2023-04-30T22:11:00Z">
        <w:r w:rsidRPr="001E398C" w:rsidDel="00A740CC">
          <w:rPr>
            <w:rFonts w:hint="eastAsia"/>
          </w:rPr>
          <w:delText xml:space="preserve">is </w:delText>
        </w:r>
      </w:del>
      <w:ins w:id="467" w:author="ChengQian" w:date="2023-04-30T22:12:00Z">
        <w:r w:rsidR="00A740CC">
          <w:rPr>
            <w:rFonts w:hint="eastAsia"/>
          </w:rPr>
          <w:t>equals</w:t>
        </w:r>
        <w:r w:rsidR="00A740CC">
          <w:t xml:space="preserve"> to </w:t>
        </w:r>
      </w:ins>
      <w:r w:rsidRPr="001E398C">
        <w:t>13;</w:t>
      </w:r>
      <w:r w:rsidR="00D80217" w:rsidRPr="001E398C">
        <w:rPr>
          <w:rFonts w:hint="eastAsia"/>
        </w:rPr>
        <w:t xml:space="preserve"> </w:t>
      </w:r>
      <w:commentRangeStart w:id="468"/>
      <w:commentRangeStart w:id="469"/>
      <w:commentRangeStart w:id="470"/>
      <w:r w:rsidRPr="001E398C">
        <w:t>the weight of the edge corresponding to the switch is 1</w:t>
      </w:r>
      <w:commentRangeEnd w:id="468"/>
      <w:r w:rsidR="00A740CC">
        <w:rPr>
          <w:rStyle w:val="ad"/>
        </w:rPr>
        <w:commentReference w:id="468"/>
      </w:r>
      <w:commentRangeEnd w:id="469"/>
      <w:r w:rsidR="00F52A9B">
        <w:rPr>
          <w:rStyle w:val="ad"/>
        </w:rPr>
        <w:commentReference w:id="469"/>
      </w:r>
      <w:commentRangeEnd w:id="470"/>
      <w:r w:rsidR="00F52A9B">
        <w:rPr>
          <w:rStyle w:val="ad"/>
        </w:rPr>
        <w:commentReference w:id="470"/>
      </w:r>
      <w:r w:rsidRPr="001E398C">
        <w:t>.</w:t>
      </w:r>
      <w:ins w:id="471" w:author="ChengQian" w:date="2023-04-30T22:13:00Z">
        <w:r w:rsidR="00F151F2">
          <w:t xml:space="preserve"> </w:t>
        </w:r>
      </w:ins>
    </w:p>
    <w:p w14:paraId="0D3F663F" w14:textId="5ABEE9B1" w:rsidR="00F60F03" w:rsidRPr="001E398C" w:rsidDel="00F151F2" w:rsidRDefault="00F60F03" w:rsidP="00F60F03">
      <w:pPr>
        <w:rPr>
          <w:del w:id="472" w:author="ChengQian" w:date="2023-04-30T22:15:00Z"/>
        </w:rPr>
      </w:pPr>
      <w:commentRangeStart w:id="473"/>
      <w:commentRangeStart w:id="474"/>
      <w:del w:id="475" w:author="ChengQian" w:date="2023-04-30T22:14:00Z">
        <w:r w:rsidRPr="001E398C" w:rsidDel="00F151F2">
          <w:delText>By setting t</w:delText>
        </w:r>
      </w:del>
      <w:ins w:id="476" w:author="ChengQian" w:date="2023-04-30T22:14:00Z">
        <w:r w:rsidR="00F151F2">
          <w:t>T</w:t>
        </w:r>
      </w:ins>
      <w:r w:rsidRPr="001E398C">
        <w:t>he</w:t>
      </w:r>
      <w:ins w:id="477" w:author="ChengQian" w:date="2023-04-30T22:13:00Z">
        <w:r w:rsidR="00F151F2">
          <w:t>se</w:t>
        </w:r>
      </w:ins>
      <w:r w:rsidRPr="001E398C">
        <w:t xml:space="preserve"> weight </w:t>
      </w:r>
      <w:del w:id="478" w:author="ChengQian" w:date="2023-04-30T22:13:00Z">
        <w:r w:rsidRPr="001E398C" w:rsidDel="00F151F2">
          <w:delText>in this way</w:delText>
        </w:r>
      </w:del>
      <w:ins w:id="479" w:author="ChengQian" w:date="2023-04-30T22:13:00Z">
        <w:r w:rsidR="00F151F2">
          <w:t>parameters are set</w:t>
        </w:r>
      </w:ins>
      <w:ins w:id="480" w:author="ChengQian" w:date="2023-04-30T22:14:00Z">
        <w:r w:rsidR="00F151F2">
          <w:t xml:space="preserve"> in twofold reasons</w:t>
        </w:r>
      </w:ins>
      <w:del w:id="481" w:author="ChengQian" w:date="2023-04-30T22:14:00Z">
        <w:r w:rsidRPr="001E398C" w:rsidDel="00F151F2">
          <w:delText xml:space="preserve">, </w:delText>
        </w:r>
      </w:del>
      <w:ins w:id="482" w:author="ChengQian" w:date="2023-04-30T22:14:00Z">
        <w:r w:rsidR="00F151F2">
          <w:t>.</w:t>
        </w:r>
        <w:r w:rsidR="00F151F2" w:rsidRPr="001E398C">
          <w:t xml:space="preserve"> </w:t>
        </w:r>
      </w:ins>
      <w:del w:id="483" w:author="ChengQian" w:date="2023-04-30T22:14:00Z">
        <w:r w:rsidRPr="001E398C" w:rsidDel="00F151F2">
          <w:delText xml:space="preserve">on </w:delText>
        </w:r>
      </w:del>
      <w:ins w:id="484" w:author="ChengQian" w:date="2023-04-30T22:14:00Z">
        <w:r w:rsidR="00F151F2">
          <w:t>O</w:t>
        </w:r>
        <w:r w:rsidR="00F151F2" w:rsidRPr="001E398C">
          <w:t xml:space="preserve">n </w:t>
        </w:r>
      </w:ins>
      <w:r w:rsidRPr="001E398C">
        <w:t xml:space="preserve">the one hand, </w:t>
      </w:r>
      <w:del w:id="485" w:author="ChengQian" w:date="2023-04-30T22:14:00Z">
        <w:r w:rsidRPr="001E398C" w:rsidDel="00F151F2">
          <w:delText xml:space="preserve">it </w:delText>
        </w:r>
      </w:del>
      <w:ins w:id="486" w:author="ChengQian" w:date="2023-04-30T22:14:00Z">
        <w:r w:rsidR="00F151F2">
          <w:t>they</w:t>
        </w:r>
        <w:r w:rsidR="00F151F2" w:rsidRPr="001E398C">
          <w:t xml:space="preserve"> </w:t>
        </w:r>
      </w:ins>
      <w:r w:rsidRPr="001E398C">
        <w:t>avoid</w:t>
      </w:r>
      <w:del w:id="487" w:author="ChengQian" w:date="2023-04-30T22:14:00Z">
        <w:r w:rsidRPr="001E398C" w:rsidDel="00F151F2">
          <w:delText>s</w:delText>
        </w:r>
      </w:del>
      <w:r w:rsidRPr="001E398C">
        <w:t xml:space="preserve"> the simultaneous occurrence of multiple batteries in a single SP,</w:t>
      </w:r>
      <w:ins w:id="488" w:author="ChengQian" w:date="2023-04-30T22:15:00Z">
        <w:r w:rsidR="00F151F2">
          <w:t xml:space="preserve"> to</w:t>
        </w:r>
      </w:ins>
      <w:r w:rsidRPr="001E398C">
        <w:t xml:space="preserve"> </w:t>
      </w:r>
      <w:del w:id="489" w:author="ChengQian" w:date="2023-04-30T22:15:00Z">
        <w:r w:rsidRPr="001E398C" w:rsidDel="00F151F2">
          <w:delText xml:space="preserve">weakening </w:delText>
        </w:r>
      </w:del>
      <w:ins w:id="490" w:author="ChengQian" w:date="2023-04-30T22:15:00Z">
        <w:r w:rsidR="00F151F2">
          <w:t>reduce</w:t>
        </w:r>
        <w:r w:rsidR="00F151F2" w:rsidRPr="001E398C">
          <w:t xml:space="preserve"> </w:t>
        </w:r>
      </w:ins>
      <w:r w:rsidRPr="001E398C">
        <w:t xml:space="preserve">the influence </w:t>
      </w:r>
      <w:del w:id="491" w:author="ChengQian" w:date="2023-04-30T22:15:00Z">
        <w:r w:rsidRPr="001E398C" w:rsidDel="00F151F2">
          <w:delText xml:space="preserve">between </w:delText>
        </w:r>
      </w:del>
      <w:ins w:id="492" w:author="ChengQian" w:date="2023-04-30T22:15:00Z">
        <w:r w:rsidR="00F151F2">
          <w:t>from</w:t>
        </w:r>
        <w:r w:rsidR="00F151F2" w:rsidRPr="001E398C">
          <w:t xml:space="preserve"> </w:t>
        </w:r>
      </w:ins>
      <w:commentRangeStart w:id="493"/>
      <w:commentRangeStart w:id="494"/>
      <w:r w:rsidRPr="001E398C">
        <w:t>different batteries</w:t>
      </w:r>
      <w:commentRangeEnd w:id="493"/>
      <w:r w:rsidR="00F151F2">
        <w:rPr>
          <w:rStyle w:val="ad"/>
        </w:rPr>
        <w:commentReference w:id="493"/>
      </w:r>
      <w:commentRangeEnd w:id="494"/>
      <w:r w:rsidR="00F52A9B">
        <w:rPr>
          <w:rStyle w:val="ad"/>
        </w:rPr>
        <w:commentReference w:id="494"/>
      </w:r>
      <w:del w:id="495" w:author="ChengQian" w:date="2023-04-30T22:15:00Z">
        <w:r w:rsidRPr="001E398C" w:rsidDel="00F151F2">
          <w:delText>;</w:delText>
        </w:r>
      </w:del>
      <w:ins w:id="496" w:author="ChengQian" w:date="2023-04-30T22:15:00Z">
        <w:r w:rsidR="00F151F2">
          <w:t xml:space="preserve">. </w:t>
        </w:r>
      </w:ins>
    </w:p>
    <w:p w14:paraId="70996C92" w14:textId="549D39D5" w:rsidR="009F5A1A" w:rsidRPr="001E398C" w:rsidRDefault="00F60F03" w:rsidP="00F60F03">
      <w:del w:id="497" w:author="ChengQian" w:date="2023-04-30T22:15:00Z">
        <w:r w:rsidRPr="001E398C" w:rsidDel="00F151F2">
          <w:delText>o</w:delText>
        </w:r>
      </w:del>
      <w:ins w:id="498" w:author="ChengQian" w:date="2023-04-30T22:15:00Z">
        <w:r w:rsidR="00F151F2">
          <w:t>O</w:t>
        </w:r>
      </w:ins>
      <w:r w:rsidRPr="001E398C">
        <w:t xml:space="preserve">n the other hand, </w:t>
      </w:r>
      <w:ins w:id="499" w:author="ChengQian" w:date="2023-04-30T22:15:00Z">
        <w:r w:rsidR="00F151F2">
          <w:t xml:space="preserve">they </w:t>
        </w:r>
      </w:ins>
      <w:del w:id="500" w:author="ChengQian" w:date="2023-04-30T22:14:00Z">
        <w:r w:rsidRPr="001E398C" w:rsidDel="00F151F2">
          <w:delText xml:space="preserve">it </w:delText>
        </w:r>
      </w:del>
      <w:r w:rsidRPr="001E398C">
        <w:t>minimize</w:t>
      </w:r>
      <w:del w:id="501" w:author="ChengQian" w:date="2023-04-30T22:14:00Z">
        <w:r w:rsidRPr="001E398C" w:rsidDel="00F151F2">
          <w:delText>s</w:delText>
        </w:r>
      </w:del>
      <w:r w:rsidRPr="001E398C">
        <w:t xml:space="preserve"> the number of switches </w:t>
      </w:r>
      <w:commentRangeStart w:id="502"/>
      <w:commentRangeStart w:id="503"/>
      <w:r w:rsidRPr="001E398C">
        <w:t>on the path</w:t>
      </w:r>
      <w:commentRangeEnd w:id="502"/>
      <w:r w:rsidR="00F151F2">
        <w:rPr>
          <w:rStyle w:val="ad"/>
        </w:rPr>
        <w:commentReference w:id="502"/>
      </w:r>
      <w:commentRangeEnd w:id="503"/>
      <w:r w:rsidR="00F52A9B">
        <w:rPr>
          <w:rStyle w:val="ad"/>
        </w:rPr>
        <w:commentReference w:id="503"/>
      </w:r>
      <w:r w:rsidRPr="001E398C">
        <w:t xml:space="preserve">, </w:t>
      </w:r>
      <w:del w:id="504" w:author="ChengQian" w:date="2023-04-30T22:16:00Z">
        <w:r w:rsidRPr="001E398C" w:rsidDel="00F151F2">
          <w:rPr>
            <w:rFonts w:hint="eastAsia"/>
          </w:rPr>
          <w:delText>which means that</w:delText>
        </w:r>
      </w:del>
      <w:ins w:id="505" w:author="ChengQian" w:date="2023-04-30T22:16:00Z">
        <w:r w:rsidR="00F151F2">
          <w:rPr>
            <w:rFonts w:hint="eastAsia"/>
          </w:rPr>
          <w:t>to</w:t>
        </w:r>
        <w:r w:rsidR="00F151F2">
          <w:t xml:space="preserve"> allow</w:t>
        </w:r>
      </w:ins>
      <w:r w:rsidRPr="001E398C">
        <w:t xml:space="preserve"> only a few switches (i.e., the switches on the SP) </w:t>
      </w:r>
      <w:del w:id="506" w:author="ChengQian" w:date="2023-04-30T22:16:00Z">
        <w:r w:rsidRPr="001E398C" w:rsidDel="00F151F2">
          <w:delText xml:space="preserve">need </w:delText>
        </w:r>
      </w:del>
      <w:r w:rsidRPr="001E398C">
        <w:t xml:space="preserve">to be closed to </w:t>
      </w:r>
      <w:commentRangeStart w:id="507"/>
      <w:commentRangeStart w:id="508"/>
      <w:r w:rsidRPr="00F151F2">
        <w:rPr>
          <w:strike/>
          <w:rPrChange w:id="509" w:author="ChengQian" w:date="2023-04-30T22:17:00Z">
            <w:rPr/>
          </w:rPrChange>
        </w:rPr>
        <w:t xml:space="preserve">connect the </w:t>
      </w:r>
      <w:del w:id="510" w:author="ChengQian" w:date="2023-04-30T22:16:00Z">
        <w:r w:rsidRPr="00F151F2" w:rsidDel="00F151F2">
          <w:rPr>
            <w:strike/>
            <w:rPrChange w:id="511" w:author="ChengQian" w:date="2023-04-30T22:17:00Z">
              <w:rPr/>
            </w:rPrChange>
          </w:rPr>
          <w:delText xml:space="preserve">battery </w:delText>
        </w:r>
      </w:del>
      <w:ins w:id="512" w:author="ChengQian" w:date="2023-04-30T22:16:00Z">
        <w:r w:rsidR="00F151F2" w:rsidRPr="00F151F2">
          <w:rPr>
            <w:strike/>
            <w:rPrChange w:id="513" w:author="ChengQian" w:date="2023-04-30T22:17:00Z">
              <w:rPr/>
            </w:rPrChange>
          </w:rPr>
          <w:t xml:space="preserve">batteries </w:t>
        </w:r>
      </w:ins>
      <w:del w:id="514" w:author="ChengQian" w:date="2023-04-30T22:16:00Z">
        <w:r w:rsidRPr="00F151F2" w:rsidDel="00F151F2">
          <w:rPr>
            <w:strike/>
            <w:rPrChange w:id="515" w:author="ChengQian" w:date="2023-04-30T22:17:00Z">
              <w:rPr/>
            </w:rPrChange>
          </w:rPr>
          <w:delText xml:space="preserve">to </w:delText>
        </w:r>
      </w:del>
      <w:ins w:id="516" w:author="ChengQian" w:date="2023-04-30T22:16:00Z">
        <w:r w:rsidR="00F151F2" w:rsidRPr="00F151F2">
          <w:rPr>
            <w:strike/>
            <w:rPrChange w:id="517" w:author="ChengQian" w:date="2023-04-30T22:17:00Z">
              <w:rPr/>
            </w:rPrChange>
          </w:rPr>
          <w:t xml:space="preserve">of </w:t>
        </w:r>
      </w:ins>
      <w:r w:rsidRPr="00F151F2">
        <w:rPr>
          <w:strike/>
          <w:rPrChange w:id="518" w:author="ChengQian" w:date="2023-04-30T22:17:00Z">
            <w:rPr/>
          </w:rPrChange>
        </w:rPr>
        <w:t xml:space="preserve">the </w:t>
      </w:r>
      <w:del w:id="519" w:author="ChengQian" w:date="2023-04-30T22:16:00Z">
        <w:r w:rsidRPr="00F151F2" w:rsidDel="00F151F2">
          <w:rPr>
            <w:strike/>
            <w:rPrChange w:id="520" w:author="ChengQian" w:date="2023-04-30T22:17:00Z">
              <w:rPr/>
            </w:rPrChange>
          </w:rPr>
          <w:delText xml:space="preserve">main </w:delText>
        </w:r>
      </w:del>
      <w:r w:rsidRPr="00F151F2">
        <w:rPr>
          <w:strike/>
          <w:rPrChange w:id="521" w:author="ChengQian" w:date="2023-04-30T22:17:00Z">
            <w:rPr/>
          </w:rPrChange>
        </w:rPr>
        <w:t>circuit</w:t>
      </w:r>
      <w:commentRangeEnd w:id="507"/>
      <w:r w:rsidR="00F151F2">
        <w:rPr>
          <w:rStyle w:val="ad"/>
        </w:rPr>
        <w:commentReference w:id="507"/>
      </w:r>
      <w:commentRangeEnd w:id="508"/>
      <w:r w:rsidR="00F251D6">
        <w:rPr>
          <w:rStyle w:val="ad"/>
        </w:rPr>
        <w:commentReference w:id="508"/>
      </w:r>
      <w:r w:rsidRPr="001E398C">
        <w:t>.</w:t>
      </w:r>
      <w:commentRangeEnd w:id="473"/>
      <w:r w:rsidR="00F151F2">
        <w:rPr>
          <w:rStyle w:val="ad"/>
        </w:rPr>
        <w:commentReference w:id="473"/>
      </w:r>
      <w:commentRangeEnd w:id="474"/>
      <w:r w:rsidR="00F52A9B">
        <w:rPr>
          <w:rStyle w:val="ad"/>
        </w:rPr>
        <w:commentReference w:id="474"/>
      </w:r>
      <w:r w:rsidR="00D80217" w:rsidRPr="001E398C">
        <w:rPr>
          <w:rFonts w:hint="eastAsia"/>
        </w:rPr>
        <w:t xml:space="preserve"> </w:t>
      </w:r>
      <w:r w:rsidRPr="001E398C">
        <w:t xml:space="preserve">By using the </w:t>
      </w:r>
      <w:commentRangeStart w:id="522"/>
      <w:commentRangeStart w:id="523"/>
      <w:commentRangeStart w:id="524"/>
      <w:r w:rsidRPr="001E398C">
        <w:t>depth-first search algorithm</w:t>
      </w:r>
      <w:commentRangeEnd w:id="522"/>
      <w:r w:rsidR="006472A9">
        <w:rPr>
          <w:rStyle w:val="ad"/>
        </w:rPr>
        <w:commentReference w:id="522"/>
      </w:r>
      <w:commentRangeEnd w:id="523"/>
      <w:r w:rsidR="00F251D6">
        <w:rPr>
          <w:rStyle w:val="ad"/>
        </w:rPr>
        <w:commentReference w:id="523"/>
      </w:r>
      <w:commentRangeEnd w:id="524"/>
      <w:r w:rsidR="00EF29AA">
        <w:rPr>
          <w:rStyle w:val="ad"/>
        </w:rPr>
        <w:commentReference w:id="524"/>
      </w:r>
      <w:r w:rsidRPr="001E398C">
        <w:t xml:space="preserve">, </w:t>
      </w:r>
      <w:commentRangeStart w:id="525"/>
      <w:commentRangeStart w:id="526"/>
      <w:r w:rsidRPr="001E398C">
        <w:t xml:space="preserve">the SP of battery 1 can be calculated as the node list [1, 2, 3, 7, 11, 12], and the SPs of the other batteries are shown in </w:t>
      </w:r>
      <w:r w:rsidR="00D80217" w:rsidRPr="001E398C">
        <w:t>Fig.3 (b)</w:t>
      </w:r>
      <w:r w:rsidRPr="001E398C">
        <w:t>.</w:t>
      </w:r>
      <w:commentRangeEnd w:id="525"/>
      <w:r w:rsidR="00D309E4">
        <w:rPr>
          <w:rStyle w:val="ad"/>
        </w:rPr>
        <w:commentReference w:id="525"/>
      </w:r>
      <w:commentRangeEnd w:id="526"/>
      <w:r w:rsidR="00F251D6">
        <w:rPr>
          <w:rStyle w:val="ad"/>
        </w:rPr>
        <w:commentReference w:id="526"/>
      </w:r>
    </w:p>
    <w:p w14:paraId="03D43FEA" w14:textId="088BD6F3" w:rsidR="001F556D" w:rsidRPr="001E398C" w:rsidRDefault="001F556D" w:rsidP="00877704">
      <w:pPr>
        <w:ind w:firstLine="420"/>
      </w:pPr>
      <w:r w:rsidRPr="001E398C">
        <w:t>The equivalent circuit model</w:t>
      </w:r>
      <w:ins w:id="527" w:author="ChengQian" w:date="2023-04-30T22:22:00Z">
        <w:r w:rsidR="004043AF">
          <w:t xml:space="preserve"> of the RBS in </w:t>
        </w:r>
      </w:ins>
      <w:ins w:id="528" w:author="ChengQian" w:date="2023-04-30T22:23:00Z">
        <w:r w:rsidR="004043AF" w:rsidRPr="001E398C">
          <w:t>Fig.3 (a)</w:t>
        </w:r>
        <w:r w:rsidR="004043AF">
          <w:t xml:space="preserve"> is</w:t>
        </w:r>
      </w:ins>
      <w:del w:id="529" w:author="ChengQian" w:date="2023-04-30T22:23:00Z">
        <w:r w:rsidRPr="001E398C" w:rsidDel="004043AF">
          <w:delText>, as</w:delText>
        </w:r>
      </w:del>
      <w:r w:rsidRPr="001E398C">
        <w:t xml:space="preserve"> show</w:t>
      </w:r>
      <w:del w:id="530" w:author="ChengQian" w:date="2023-04-30T22:19:00Z">
        <w:r w:rsidRPr="001E398C" w:rsidDel="008E3D2B">
          <w:rPr>
            <w:rFonts w:hint="eastAsia"/>
          </w:rPr>
          <w:delText>s</w:delText>
        </w:r>
      </w:del>
      <w:ins w:id="531" w:author="ChengQian" w:date="2023-04-30T22:19:00Z">
        <w:r w:rsidR="008E3D2B">
          <w:rPr>
            <w:rFonts w:hint="eastAsia"/>
          </w:rPr>
          <w:t>n</w:t>
        </w:r>
      </w:ins>
      <w:r w:rsidRPr="001E398C">
        <w:t xml:space="preserve"> in </w:t>
      </w:r>
      <w:r w:rsidR="00D81588" w:rsidRPr="001E398C">
        <w:t>Fig.3 (c)</w:t>
      </w:r>
      <w:del w:id="532" w:author="ChengQian" w:date="2023-04-30T22:23:00Z">
        <w:r w:rsidRPr="001E398C" w:rsidDel="004043AF">
          <w:delText>, can be obtained based on the assumptions in Section II</w:delText>
        </w:r>
      </w:del>
      <w:r w:rsidRPr="001E398C">
        <w:t>.</w:t>
      </w:r>
      <w:r w:rsidRPr="001E398C">
        <w:rPr>
          <w:rFonts w:hint="eastAsia"/>
        </w:rPr>
        <w:t xml:space="preserve"> </w:t>
      </w:r>
      <w:commentRangeStart w:id="533"/>
      <w:commentRangeStart w:id="534"/>
      <w:commentRangeStart w:id="535"/>
      <w:r w:rsidRPr="001E398C">
        <w:t xml:space="preserve">In this model, the batteries and switches are treated as branches, where the battery is regarded as a branch consisting of a voltage source </w:t>
      </w:r>
      <m:oMath>
        <m:sSub>
          <m:sSubPr>
            <m:ctrlPr>
              <w:rPr>
                <w:rFonts w:ascii="Cambria Math" w:hAnsi="Cambria Math"/>
                <w:i/>
              </w:rPr>
            </m:ctrlPr>
          </m:sSubPr>
          <m:e>
            <m:r>
              <w:rPr>
                <w:rFonts w:ascii="Cambria Math" w:hAnsi="Cambria Math"/>
              </w:rPr>
              <m:t>u</m:t>
            </m:r>
          </m:e>
          <m:sub>
            <m:r>
              <w:rPr>
                <w:rFonts w:ascii="Cambria Math" w:hAnsi="Cambria Math"/>
              </w:rPr>
              <m:t>b</m:t>
            </m:r>
          </m:sub>
        </m:sSub>
      </m:oMath>
      <w:r w:rsidRPr="001E398C">
        <w:t xml:space="preserve"> in series with a resistor </w:t>
      </w:r>
      <m:oMath>
        <m:sSub>
          <m:sSubPr>
            <m:ctrlPr>
              <w:rPr>
                <w:rFonts w:ascii="Cambria Math" w:hAnsi="Cambria Math"/>
                <w:i/>
              </w:rPr>
            </m:ctrlPr>
          </m:sSubPr>
          <m:e>
            <m:r>
              <w:rPr>
                <w:rFonts w:ascii="Cambria Math" w:hAnsi="Cambria Math"/>
              </w:rPr>
              <m:t>r</m:t>
            </m:r>
          </m:e>
          <m:sub>
            <m:r>
              <w:rPr>
                <w:rFonts w:ascii="Cambria Math" w:hAnsi="Cambria Math"/>
              </w:rPr>
              <m:t>b</m:t>
            </m:r>
          </m:sub>
        </m:sSub>
      </m:oMath>
      <w:r w:rsidRPr="001E398C">
        <w:t xml:space="preserve">, and the switch is regarded as a branch controlled by a state variable </w:t>
      </w:r>
      <m:oMath>
        <m:sSub>
          <m:sSubPr>
            <m:ctrlPr>
              <w:rPr>
                <w:rFonts w:ascii="Cambria Math" w:hAnsi="Cambria Math"/>
                <w:i/>
              </w:rPr>
            </m:ctrlPr>
          </m:sSubPr>
          <m:e>
            <m:r>
              <w:rPr>
                <w:rFonts w:ascii="Cambria Math" w:hAnsi="Cambria Math"/>
              </w:rPr>
              <m:t>x</m:t>
            </m:r>
          </m:e>
          <m:sub>
            <m:r>
              <w:rPr>
                <w:rFonts w:ascii="Cambria Math" w:hAnsi="Cambria Math"/>
              </w:rPr>
              <m:t>s</m:t>
            </m:r>
          </m:sub>
        </m:sSub>
      </m:oMath>
      <w:r w:rsidRPr="001E398C">
        <w:t xml:space="preserve"> to short or open the circuit.</w:t>
      </w:r>
      <w:r w:rsidR="00877704" w:rsidRPr="001E398C">
        <w:rPr>
          <w:rFonts w:hint="eastAsia"/>
        </w:rPr>
        <w:t xml:space="preserve"> </w:t>
      </w:r>
      <w:r w:rsidRPr="001E398C">
        <w:t xml:space="preserve">The branches are represented as direction edges, whose direction is from the node with the smaller number to the larger. </w:t>
      </w:r>
      <w:del w:id="536" w:author="ChengQian" w:date="2023-04-30T22:27:00Z">
        <w:r w:rsidR="00877704" w:rsidRPr="001E398C" w:rsidDel="00F93191">
          <w:rPr>
            <w:rFonts w:hint="eastAsia"/>
          </w:rPr>
          <w:delText xml:space="preserve"> </w:delText>
        </w:r>
      </w:del>
      <w:r w:rsidRPr="001E398C">
        <w:t>When the computed current or voltage value is negative, it indicates that the direction of the battery or potential difference is opposite to the preset direction.</w:t>
      </w:r>
      <w:r w:rsidR="00877704" w:rsidRPr="001E398C">
        <w:rPr>
          <w:rFonts w:hint="eastAsia"/>
        </w:rPr>
        <w:t xml:space="preserve"> </w:t>
      </w:r>
      <w:commentRangeEnd w:id="533"/>
      <w:r w:rsidR="00F93191">
        <w:rPr>
          <w:rStyle w:val="ad"/>
        </w:rPr>
        <w:commentReference w:id="533"/>
      </w:r>
      <w:commentRangeEnd w:id="534"/>
      <w:r w:rsidR="00F251D6">
        <w:rPr>
          <w:rStyle w:val="ad"/>
        </w:rPr>
        <w:commentReference w:id="534"/>
      </w:r>
      <w:commentRangeEnd w:id="535"/>
      <w:r w:rsidR="00EF29AA">
        <w:rPr>
          <w:rStyle w:val="ad"/>
        </w:rPr>
        <w:commentReference w:id="535"/>
      </w:r>
      <w:r w:rsidRPr="001E398C">
        <w:t xml:space="preserve">Based on the node-edge relationship </w:t>
      </w:r>
      <w:ins w:id="537" w:author="ChengQian" w:date="2023-04-30T22:31:00Z">
        <w:r w:rsidR="002A7E1A">
          <w:rPr>
            <w:rFonts w:hint="eastAsia"/>
          </w:rPr>
          <w:t>given</w:t>
        </w:r>
        <w:r w:rsidR="002A7E1A">
          <w:t xml:space="preserve"> </w:t>
        </w:r>
      </w:ins>
      <w:r w:rsidRPr="001E398C">
        <w:t xml:space="preserve">in </w:t>
      </w:r>
      <w:r w:rsidR="00877704" w:rsidRPr="001E398C">
        <w:t>Fig.3 (c)</w:t>
      </w:r>
      <w:r w:rsidRPr="001E398C">
        <w:t xml:space="preserve">, the </w:t>
      </w:r>
      <w:commentRangeStart w:id="538"/>
      <w:commentRangeStart w:id="539"/>
      <w:r w:rsidRPr="001E398C">
        <w:t xml:space="preserve">incidence matrix </w:t>
      </w:r>
      <m:oMath>
        <m:r>
          <m:rPr>
            <m:sty m:val="bi"/>
          </m:rPr>
          <w:rPr>
            <w:rFonts w:ascii="Cambria Math" w:hAnsi="Cambria Math"/>
          </w:rPr>
          <m:t>A</m:t>
        </m:r>
      </m:oMath>
      <w:r w:rsidRPr="001E398C">
        <w:t xml:space="preserve">: </w:t>
      </w:r>
      <w:commentRangeEnd w:id="538"/>
      <w:r w:rsidR="00B4012E">
        <w:rPr>
          <w:rStyle w:val="ad"/>
        </w:rPr>
        <w:commentReference w:id="538"/>
      </w:r>
      <w:commentRangeEnd w:id="539"/>
      <w:r w:rsidR="00F251D6">
        <w:rPr>
          <w:rStyle w:val="ad"/>
        </w:rPr>
        <w:commentReference w:id="539"/>
      </w:r>
      <w:r w:rsidRPr="001E398C">
        <w:t>can be obtained according to Eq</w:t>
      </w:r>
      <w:r w:rsidR="00877704" w:rsidRPr="001E398C">
        <w:t>.</w:t>
      </w:r>
      <w:r w:rsidR="004B240E" w:rsidRPr="001E398C">
        <w:t xml:space="preserve"> </w:t>
      </w:r>
      <w:r w:rsidR="00877704" w:rsidRPr="001E398C">
        <w:t>(1)</w:t>
      </w:r>
      <w:r w:rsidRPr="001E398C">
        <w:t>:</w:t>
      </w:r>
      <w:r w:rsidR="00877704" w:rsidRPr="001E398C">
        <w:t xml:space="preserve"> </w:t>
      </w:r>
    </w:p>
    <w:p w14:paraId="7F67EB84" w14:textId="1CCF1EF3" w:rsidR="009C2D32" w:rsidRPr="001E398C" w:rsidRDefault="005A4A35" w:rsidP="005A4A35">
      <w:r w:rsidRPr="001E398C">
        <w:rPr>
          <w:noProof/>
        </w:rPr>
        <w:lastRenderedPageBreak/>
        <w:drawing>
          <wp:inline distT="0" distB="0" distL="0" distR="0" wp14:anchorId="08AF45A2" wp14:editId="62C9A615">
            <wp:extent cx="5396230" cy="26936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6230" cy="2693670"/>
                    </a:xfrm>
                    <a:prstGeom prst="rect">
                      <a:avLst/>
                    </a:prstGeom>
                  </pic:spPr>
                </pic:pic>
              </a:graphicData>
            </a:graphic>
          </wp:inline>
        </w:drawing>
      </w:r>
    </w:p>
    <w:p w14:paraId="50E302DA" w14:textId="163107D1" w:rsidR="00BF6EDE" w:rsidRPr="001E398C" w:rsidRDefault="00BF6EDE" w:rsidP="00BF6EDE">
      <w:r w:rsidRPr="001E398C">
        <w:t>where the rows correspond to vertexes in the graph model, and the first column, second to fourth columns, and last ten columns correspond to external electrical equipment, 4 batteries, and 13 switches, respectively.</w:t>
      </w:r>
      <w:r w:rsidR="00247C82" w:rsidRPr="001E398C">
        <w:rPr>
          <w:rFonts w:hint="eastAsia"/>
        </w:rPr>
        <w:t xml:space="preserve"> </w:t>
      </w:r>
      <w:r w:rsidRPr="001E398C">
        <w:t xml:space="preserve">According to the above classification of the columns, the matrix </w:t>
      </w:r>
      <m:oMath>
        <m:r>
          <m:rPr>
            <m:sty m:val="bi"/>
          </m:rPr>
          <w:rPr>
            <w:rFonts w:ascii="Cambria Math" w:hAnsi="Cambria Math"/>
          </w:rPr>
          <m:t>A</m:t>
        </m:r>
      </m:oMath>
      <w:r w:rsidRPr="001E398C">
        <w:t xml:space="preserve"> can be divided into</w:t>
      </w:r>
      <w:r w:rsidR="00F60985" w:rsidRPr="001E398C">
        <w:t xml:space="preserve"> </w:t>
      </w:r>
      <m:oMath>
        <m:sSub>
          <m:sSubPr>
            <m:ctrlPr>
              <w:rPr>
                <w:rFonts w:ascii="Cambria Math" w:hAnsi="Cambria Math"/>
                <w:b/>
                <w:i/>
              </w:rPr>
            </m:ctrlPr>
          </m:sSubPr>
          <m:e>
            <m:r>
              <m:rPr>
                <m:sty m:val="bi"/>
              </m:rPr>
              <w:rPr>
                <w:rFonts w:ascii="Cambria Math" w:hAnsi="Cambria Math"/>
              </w:rPr>
              <m:t>A</m:t>
            </m:r>
          </m:e>
          <m:sub>
            <m:r>
              <w:rPr>
                <w:rFonts w:ascii="Cambria Math" w:hAnsi="Cambria Math"/>
              </w:rPr>
              <m:t>o</m:t>
            </m:r>
          </m:sub>
        </m:sSub>
      </m:oMath>
      <w:r w:rsidRPr="001E398C">
        <w:t xml:space="preserve">, </w:t>
      </w:r>
      <m:oMath>
        <m:sSub>
          <m:sSubPr>
            <m:ctrlPr>
              <w:rPr>
                <w:rFonts w:ascii="Cambria Math" w:hAnsi="Cambria Math"/>
                <w:b/>
                <w:i/>
              </w:rPr>
            </m:ctrlPr>
          </m:sSubPr>
          <m:e>
            <m:r>
              <m:rPr>
                <m:sty m:val="bi"/>
              </m:rPr>
              <w:rPr>
                <w:rFonts w:ascii="Cambria Math" w:hAnsi="Cambria Math"/>
              </w:rPr>
              <m:t>A</m:t>
            </m:r>
          </m:e>
          <m:sub>
            <m:r>
              <w:rPr>
                <w:rFonts w:ascii="Cambria Math" w:hAnsi="Cambria Math"/>
              </w:rPr>
              <m:t>b</m:t>
            </m:r>
          </m:sub>
        </m:sSub>
      </m:oMath>
      <w:r w:rsidRPr="001E398C">
        <w:t xml:space="preserve">, and </w:t>
      </w:r>
      <m:oMath>
        <m:sSub>
          <m:sSubPr>
            <m:ctrlPr>
              <w:rPr>
                <w:rFonts w:ascii="Cambria Math" w:hAnsi="Cambria Math"/>
                <w:b/>
                <w:i/>
              </w:rPr>
            </m:ctrlPr>
          </m:sSubPr>
          <m:e>
            <m:r>
              <m:rPr>
                <m:sty m:val="bi"/>
              </m:rPr>
              <w:rPr>
                <w:rFonts w:ascii="Cambria Math" w:hAnsi="Cambria Math"/>
              </w:rPr>
              <m:t>A</m:t>
            </m:r>
          </m:e>
          <m:sub>
            <m:r>
              <w:rPr>
                <w:rFonts w:ascii="Cambria Math" w:hAnsi="Cambria Math"/>
              </w:rPr>
              <m:t>s</m:t>
            </m:r>
          </m:sub>
        </m:sSub>
      </m:oMath>
      <w:r w:rsidRPr="001E398C">
        <w:t>.</w:t>
      </w:r>
    </w:p>
    <w:p w14:paraId="72059126" w14:textId="3C0764F9" w:rsidR="0020133D" w:rsidRPr="001E398C" w:rsidRDefault="0020133D" w:rsidP="00731B3C">
      <w:pPr>
        <w:ind w:firstLine="420"/>
      </w:pPr>
      <w:r w:rsidRPr="001E398C">
        <w:t xml:space="preserve">The state matrix </w:t>
      </w:r>
      <m:oMath>
        <m:r>
          <m:rPr>
            <m:sty m:val="bi"/>
          </m:rPr>
          <w:rPr>
            <w:rFonts w:ascii="Cambria Math" w:hAnsi="Cambria Math"/>
          </w:rPr>
          <m:t>X</m:t>
        </m:r>
      </m:oMath>
      <w:r w:rsidRPr="001E398C">
        <w:t xml:space="preserve"> is determined by the switches' state, that is, the specific configuration of the RBS.</w:t>
      </w:r>
      <w:r w:rsidR="000A7B6E" w:rsidRPr="001E398C">
        <w:rPr>
          <w:rFonts w:hint="eastAsia"/>
        </w:rPr>
        <w:t xml:space="preserve"> </w:t>
      </w:r>
      <w:r w:rsidRPr="001E398C">
        <w:t>For example, when switch</w:t>
      </w:r>
      <w:r w:rsidR="000A7B6E" w:rsidRPr="001E398C">
        <w:rPr>
          <w:rFonts w:hint="eastAsia"/>
        </w:rPr>
        <w:t xml:space="preserve">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2</m:t>
            </m:r>
          </m:sub>
        </m:sSub>
      </m:oMath>
      <w:r w:rsidR="00D44910"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3</m:t>
            </m:r>
          </m:sub>
        </m:sSub>
      </m:oMath>
      <w:r w:rsidR="00D44910"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4</m:t>
            </m:r>
          </m:sub>
        </m:sSub>
      </m:oMath>
      <w:r w:rsidR="00D44910"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5</m:t>
            </m:r>
          </m:sub>
        </m:sSub>
      </m:oMath>
      <w:r w:rsidR="00D44910"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9</m:t>
            </m:r>
          </m:sub>
        </m:sSub>
      </m:oMath>
      <w:r w:rsidR="00D44910"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10</m:t>
            </m:r>
          </m:sub>
        </m:sSub>
      </m:oMath>
      <w:r w:rsidR="00556A51" w:rsidRPr="001E398C">
        <w:rPr>
          <w:rFonts w:hint="eastAsia"/>
        </w:rPr>
        <w:t>,</w:t>
      </w:r>
      <w:r w:rsidR="00556A51"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11</m:t>
            </m:r>
          </m:sub>
        </m:sSub>
      </m:oMath>
      <w:r w:rsidR="00556A51" w:rsidRPr="001E398C">
        <w:rPr>
          <w:rFonts w:hint="eastAsia"/>
        </w:rPr>
        <w:t>,</w:t>
      </w:r>
      <w:r w:rsidR="00556A51"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12</m:t>
            </m:r>
          </m:sub>
        </m:sSub>
      </m:oMath>
      <w:r w:rsidRPr="001E398C">
        <w:t xml:space="preserve"> and</w:t>
      </w:r>
      <w:r w:rsidR="005E5BC5"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13</m:t>
            </m:r>
          </m:sub>
        </m:sSub>
      </m:oMath>
      <w:r w:rsidR="005E5BC5" w:rsidRPr="001E398C">
        <w:rPr>
          <w:rFonts w:hint="eastAsia"/>
        </w:rPr>
        <w:t xml:space="preserve"> </w:t>
      </w:r>
      <w:r w:rsidR="005E5BC5" w:rsidRPr="001E398C">
        <w:t xml:space="preserve">are closed, and switch </w:t>
      </w:r>
      <m:oMath>
        <m:sSub>
          <m:sSubPr>
            <m:ctrlPr>
              <w:rPr>
                <w:rFonts w:ascii="Cambria Math" w:hAnsi="Cambria Math"/>
                <w:i/>
              </w:rPr>
            </m:ctrlPr>
          </m:sSubPr>
          <m:e>
            <m:r>
              <w:rPr>
                <w:rFonts w:ascii="Cambria Math" w:hAnsi="Cambria Math"/>
              </w:rPr>
              <m:t>S</m:t>
            </m:r>
          </m:e>
          <m:sub>
            <m:r>
              <w:rPr>
                <w:rFonts w:ascii="Cambria Math" w:hAnsi="Cambria Math"/>
              </w:rPr>
              <m:t>6</m:t>
            </m:r>
          </m:sub>
        </m:sSub>
      </m:oMath>
      <w:r w:rsidR="00C26CD2" w:rsidRPr="001E398C">
        <w:rPr>
          <w:rFonts w:hint="eastAsia"/>
        </w:rPr>
        <w:t>,</w:t>
      </w:r>
      <w:r w:rsidR="00C26CD2"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7</m:t>
            </m:r>
          </m:sub>
        </m:sSub>
      </m:oMath>
      <w:r w:rsidR="00C26CD2" w:rsidRPr="001E398C">
        <w:t xml:space="preserve"> and </w:t>
      </w:r>
      <m:oMath>
        <m:sSub>
          <m:sSubPr>
            <m:ctrlPr>
              <w:rPr>
                <w:rFonts w:ascii="Cambria Math" w:hAnsi="Cambria Math"/>
                <w:i/>
              </w:rPr>
            </m:ctrlPr>
          </m:sSubPr>
          <m:e>
            <m:r>
              <w:rPr>
                <w:rFonts w:ascii="Cambria Math" w:hAnsi="Cambria Math"/>
              </w:rPr>
              <m:t>S</m:t>
            </m:r>
          </m:e>
          <m:sub>
            <m:r>
              <w:rPr>
                <w:rFonts w:ascii="Cambria Math" w:hAnsi="Cambria Math"/>
              </w:rPr>
              <m:t>8</m:t>
            </m:r>
          </m:sub>
        </m:sSub>
      </m:oMath>
      <w:r w:rsidR="00C26CD2" w:rsidRPr="001E398C">
        <w:rPr>
          <w:rFonts w:hint="eastAsia"/>
        </w:rPr>
        <w:t xml:space="preserve"> </w:t>
      </w:r>
      <w:r w:rsidR="00C26CD2" w:rsidRPr="001E398C">
        <w:t xml:space="preserve">are open, battery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sidR="00353432" w:rsidRPr="001E398C">
        <w:t xml:space="preserve">, </w:t>
      </w:r>
      <m:oMath>
        <m:sSub>
          <m:sSubPr>
            <m:ctrlPr>
              <w:rPr>
                <w:rFonts w:ascii="Cambria Math" w:hAnsi="Cambria Math"/>
                <w:i/>
              </w:rPr>
            </m:ctrlPr>
          </m:sSubPr>
          <m:e>
            <m:r>
              <w:rPr>
                <w:rFonts w:ascii="Cambria Math" w:hAnsi="Cambria Math"/>
              </w:rPr>
              <m:t>B</m:t>
            </m:r>
          </m:e>
          <m:sub>
            <m:r>
              <w:rPr>
                <w:rFonts w:ascii="Cambria Math" w:hAnsi="Cambria Math"/>
              </w:rPr>
              <m:t>2</m:t>
            </m:r>
          </m:sub>
        </m:sSub>
      </m:oMath>
      <w:r w:rsidR="00353432" w:rsidRPr="001E398C">
        <w:t xml:space="preserve">, </w:t>
      </w:r>
      <m:oMath>
        <m:sSub>
          <m:sSubPr>
            <m:ctrlPr>
              <w:rPr>
                <w:rFonts w:ascii="Cambria Math" w:hAnsi="Cambria Math"/>
                <w:i/>
              </w:rPr>
            </m:ctrlPr>
          </m:sSubPr>
          <m:e>
            <m:r>
              <w:rPr>
                <w:rFonts w:ascii="Cambria Math" w:hAnsi="Cambria Math"/>
              </w:rPr>
              <m:t>B</m:t>
            </m:r>
          </m:e>
          <m:sub>
            <m:r>
              <w:rPr>
                <w:rFonts w:ascii="Cambria Math" w:hAnsi="Cambria Math"/>
              </w:rPr>
              <m:t>3</m:t>
            </m:r>
          </m:sub>
        </m:sSub>
      </m:oMath>
      <w:r w:rsidR="00353432" w:rsidRPr="001E398C">
        <w:rPr>
          <w:rFonts w:hint="eastAsia"/>
        </w:rPr>
        <w:t xml:space="preserve"> </w:t>
      </w:r>
      <w:r w:rsidR="00353432" w:rsidRPr="001E398C">
        <w:t xml:space="preserve">and </w:t>
      </w:r>
      <m:oMath>
        <m:sSub>
          <m:sSubPr>
            <m:ctrlPr>
              <w:rPr>
                <w:rFonts w:ascii="Cambria Math" w:hAnsi="Cambria Math"/>
                <w:i/>
              </w:rPr>
            </m:ctrlPr>
          </m:sSubPr>
          <m:e>
            <m:r>
              <w:rPr>
                <w:rFonts w:ascii="Cambria Math" w:hAnsi="Cambria Math"/>
              </w:rPr>
              <m:t>B</m:t>
            </m:r>
          </m:e>
          <m:sub>
            <m:r>
              <w:rPr>
                <w:rFonts w:ascii="Cambria Math" w:hAnsi="Cambria Math"/>
              </w:rPr>
              <m:t>4</m:t>
            </m:r>
          </m:sub>
        </m:sSub>
      </m:oMath>
      <w:r w:rsidR="00731B3C" w:rsidRPr="001E398C">
        <w:rPr>
          <w:rFonts w:hint="eastAsia"/>
        </w:rPr>
        <w:t xml:space="preserve"> </w:t>
      </w:r>
      <w:r w:rsidR="00731B3C" w:rsidRPr="001E398C">
        <w:t xml:space="preserve">are then connected in parallel to supply the external circuit, </w:t>
      </w:r>
      <w:r w:rsidRPr="001E398C">
        <w:t xml:space="preserve">the state matrix </w:t>
      </w:r>
      <m:oMath>
        <m:r>
          <m:rPr>
            <m:sty m:val="bi"/>
          </m:rPr>
          <w:rPr>
            <w:rFonts w:ascii="Cambria Math" w:hAnsi="Cambria Math"/>
          </w:rPr>
          <m:t>X</m:t>
        </m:r>
      </m:oMath>
      <w:r w:rsidR="007D5E18" w:rsidRPr="001E398C">
        <w:rPr>
          <w:rFonts w:hint="eastAsia"/>
          <w:b/>
        </w:rPr>
        <w:t xml:space="preserve"> </w:t>
      </w:r>
      <w:r w:rsidRPr="001E398C">
        <w:t>is given by</w:t>
      </w:r>
    </w:p>
    <w:p w14:paraId="0D8FC8FC" w14:textId="2F5CF020" w:rsidR="006A2309" w:rsidRPr="001E398C" w:rsidRDefault="0020133D" w:rsidP="00BF6EDE">
      <w:r w:rsidRPr="001E398C">
        <w:rPr>
          <w:noProof/>
        </w:rPr>
        <w:drawing>
          <wp:inline distT="0" distB="0" distL="0" distR="0" wp14:anchorId="1B74B685" wp14:editId="6D7E0274">
            <wp:extent cx="5396230" cy="605790"/>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6230" cy="605790"/>
                    </a:xfrm>
                    <a:prstGeom prst="rect">
                      <a:avLst/>
                    </a:prstGeom>
                  </pic:spPr>
                </pic:pic>
              </a:graphicData>
            </a:graphic>
          </wp:inline>
        </w:drawing>
      </w:r>
    </w:p>
    <w:p w14:paraId="47A1CEB6" w14:textId="7F8D85AA" w:rsidR="009D6361" w:rsidRPr="001E398C" w:rsidRDefault="007B7BA6" w:rsidP="007B7BA6">
      <w:r w:rsidRPr="001E398C">
        <w:t xml:space="preserve">When using the algorithm to solve the MAC, one may encounter the situation where the matrix </w:t>
      </w:r>
      <m:oMath>
        <m:sSub>
          <m:sSubPr>
            <m:ctrlPr>
              <w:rPr>
                <w:rFonts w:ascii="Cambria Math" w:hAnsi="Cambria Math"/>
                <w:i/>
              </w:rPr>
            </m:ctrlPr>
          </m:sSubPr>
          <m:e>
            <m:r>
              <m:rPr>
                <m:sty m:val="bi"/>
              </m:rPr>
              <w:rPr>
                <w:rFonts w:ascii="Cambria Math" w:hAnsi="Cambria Math"/>
              </w:rPr>
              <m:t>Y</m:t>
            </m:r>
            <m:ctrlPr>
              <w:rPr>
                <w:rFonts w:ascii="Cambria Math" w:hAnsi="Cambria Math"/>
                <w:b/>
                <w:i/>
              </w:rPr>
            </m:ctrlPr>
          </m:e>
          <m:sub>
            <m:r>
              <w:rPr>
                <w:rFonts w:ascii="Cambria Math" w:hAnsi="Cambria Math"/>
              </w:rPr>
              <m:t>n</m:t>
            </m:r>
          </m:sub>
        </m:sSub>
      </m:oMath>
      <w:r w:rsidRPr="001E398C">
        <w:t xml:space="preserve"> is not full rank, and its inverse matrix </w:t>
      </w:r>
      <w:commentRangeStart w:id="540"/>
      <w:commentRangeStart w:id="541"/>
      <w:r w:rsidRPr="001E398C">
        <w:t xml:space="preserve">cannot </w:t>
      </w:r>
      <w:del w:id="542" w:author="ChengQian" w:date="2023-04-30T22:36:00Z">
        <w:r w:rsidRPr="001E398C" w:rsidDel="00E9119F">
          <w:delText xml:space="preserve">directly </w:delText>
        </w:r>
      </w:del>
      <w:r w:rsidRPr="001E398C">
        <w:t>be</w:t>
      </w:r>
      <w:ins w:id="543" w:author="ChengQian" w:date="2023-04-30T22:36:00Z">
        <w:r w:rsidR="00E9119F" w:rsidRPr="00E9119F">
          <w:t xml:space="preserve"> </w:t>
        </w:r>
        <w:r w:rsidR="00E9119F" w:rsidRPr="001E398C">
          <w:t>directly</w:t>
        </w:r>
      </w:ins>
      <w:r w:rsidRPr="001E398C">
        <w:t xml:space="preserve"> obtained</w:t>
      </w:r>
      <w:commentRangeEnd w:id="540"/>
      <w:r w:rsidR="005E0B8D">
        <w:rPr>
          <w:rStyle w:val="ad"/>
        </w:rPr>
        <w:commentReference w:id="540"/>
      </w:r>
      <w:commentRangeEnd w:id="541"/>
      <w:r w:rsidR="00F251D6">
        <w:rPr>
          <w:rStyle w:val="ad"/>
        </w:rPr>
        <w:commentReference w:id="541"/>
      </w:r>
      <w:r w:rsidRPr="001E398C">
        <w:t>.</w:t>
      </w:r>
      <w:r w:rsidR="000A62ED" w:rsidRPr="001E398C">
        <w:rPr>
          <w:rFonts w:hint="eastAsia"/>
        </w:rPr>
        <w:t xml:space="preserve"> </w:t>
      </w:r>
      <w:r w:rsidRPr="001E398C">
        <w:t xml:space="preserve">This is because </w:t>
      </w:r>
      <w:commentRangeStart w:id="544"/>
      <w:commentRangeStart w:id="545"/>
      <w:commentRangeStart w:id="546"/>
      <w:r w:rsidRPr="001E398C">
        <w:t>so many switches are open that some branches with voltage sources are independent of the main circuit and form new circuits.</w:t>
      </w:r>
      <w:commentRangeEnd w:id="544"/>
      <w:r w:rsidR="005E0B8D">
        <w:rPr>
          <w:rStyle w:val="ad"/>
        </w:rPr>
        <w:commentReference w:id="544"/>
      </w:r>
      <w:commentRangeEnd w:id="545"/>
      <w:r w:rsidR="00F251D6">
        <w:rPr>
          <w:rStyle w:val="ad"/>
        </w:rPr>
        <w:commentReference w:id="545"/>
      </w:r>
      <w:commentRangeEnd w:id="546"/>
      <w:r w:rsidR="00EF29AA">
        <w:rPr>
          <w:rStyle w:val="ad"/>
        </w:rPr>
        <w:commentReference w:id="546"/>
      </w:r>
      <w:r w:rsidR="000A62ED" w:rsidRPr="001E398C">
        <w:rPr>
          <w:rFonts w:hint="eastAsia"/>
        </w:rPr>
        <w:t xml:space="preserve"> </w:t>
      </w:r>
      <w:r w:rsidRPr="001E398C">
        <w:t>These circuits have infinite possible values for potential difference between them, since they are not connected to each other.</w:t>
      </w:r>
      <w:r w:rsidR="000A62ED" w:rsidRPr="001E398C">
        <w:rPr>
          <w:rFonts w:hint="eastAsia"/>
        </w:rPr>
        <w:t xml:space="preserve"> </w:t>
      </w:r>
      <w:r w:rsidRPr="001E398C">
        <w:t>But the potential of the main circuit, which connects from node 1 to node 12 and completely determines the output, is certain and unique.</w:t>
      </w:r>
      <w:r w:rsidR="000A62ED" w:rsidRPr="001E398C">
        <w:rPr>
          <w:rFonts w:hint="eastAsia"/>
        </w:rPr>
        <w:t xml:space="preserve"> </w:t>
      </w:r>
      <w:commentRangeStart w:id="547"/>
      <w:commentRangeStart w:id="548"/>
      <w:r w:rsidRPr="001E398C">
        <w:t xml:space="preserve">Therefore, the non-invertibility of </w:t>
      </w:r>
      <m:oMath>
        <m:sSub>
          <m:sSubPr>
            <m:ctrlPr>
              <w:rPr>
                <w:rFonts w:ascii="Cambria Math" w:hAnsi="Cambria Math"/>
                <w:i/>
              </w:rPr>
            </m:ctrlPr>
          </m:sSubPr>
          <m:e>
            <m:r>
              <m:rPr>
                <m:sty m:val="bi"/>
              </m:rPr>
              <w:rPr>
                <w:rFonts w:ascii="Cambria Math" w:hAnsi="Cambria Math"/>
              </w:rPr>
              <m:t>Y</m:t>
            </m:r>
            <m:ctrlPr>
              <w:rPr>
                <w:rFonts w:ascii="Cambria Math" w:hAnsi="Cambria Math"/>
                <w:b/>
                <w:i/>
              </w:rPr>
            </m:ctrlPr>
          </m:e>
          <m:sub>
            <m:r>
              <w:rPr>
                <w:rFonts w:ascii="Cambria Math" w:hAnsi="Cambria Math"/>
              </w:rPr>
              <m:t>n</m:t>
            </m:r>
          </m:sub>
        </m:sSub>
      </m:oMath>
      <w:r w:rsidRPr="001E398C">
        <w:t xml:space="preserve"> will not affect the final solution.</w:t>
      </w:r>
      <w:r w:rsidR="000A62ED" w:rsidRPr="001E398C">
        <w:rPr>
          <w:rFonts w:hint="eastAsia"/>
        </w:rPr>
        <w:t xml:space="preserve"> </w:t>
      </w:r>
      <w:commentRangeEnd w:id="547"/>
      <w:r w:rsidR="0053122A">
        <w:rPr>
          <w:rStyle w:val="ad"/>
        </w:rPr>
        <w:commentReference w:id="547"/>
      </w:r>
      <w:commentRangeEnd w:id="548"/>
      <w:r w:rsidR="00AC55C9">
        <w:rPr>
          <w:rStyle w:val="ad"/>
        </w:rPr>
        <w:commentReference w:id="548"/>
      </w:r>
      <w:r w:rsidRPr="001E398C">
        <w:t xml:space="preserve">Here, one can choose the solution where </w:t>
      </w:r>
      <w:commentRangeStart w:id="549"/>
      <w:commentRangeStart w:id="550"/>
      <w:commentRangeStart w:id="551"/>
      <w:r w:rsidRPr="001E398C">
        <w:t xml:space="preserve">the potential at the node </w:t>
      </w:r>
      <w:commentRangeEnd w:id="549"/>
      <w:r w:rsidR="00F63C46">
        <w:rPr>
          <w:rStyle w:val="ad"/>
        </w:rPr>
        <w:commentReference w:id="549"/>
      </w:r>
      <w:commentRangeEnd w:id="550"/>
      <w:r w:rsidR="00F251D6">
        <w:rPr>
          <w:rStyle w:val="ad"/>
        </w:rPr>
        <w:commentReference w:id="550"/>
      </w:r>
      <w:commentRangeEnd w:id="551"/>
      <w:r w:rsidR="00EF29AA">
        <w:rPr>
          <w:rStyle w:val="ad"/>
        </w:rPr>
        <w:commentReference w:id="551"/>
      </w:r>
      <w:r w:rsidRPr="001E398C">
        <w:t>with the smallest number in the independent branch is 0.</w:t>
      </w:r>
    </w:p>
    <w:p w14:paraId="0E2DBD18" w14:textId="0BBC066E" w:rsidR="009D7359" w:rsidRPr="001E398C" w:rsidRDefault="009D7359" w:rsidP="007B7BA6"/>
    <w:p w14:paraId="474F7317" w14:textId="77777777" w:rsidR="009D7359" w:rsidRPr="001E398C" w:rsidRDefault="009D7359" w:rsidP="007B7BA6"/>
    <w:p w14:paraId="7BE60227" w14:textId="23A564B2" w:rsidR="00203409" w:rsidRPr="001E398C" w:rsidRDefault="00203409" w:rsidP="00E64630">
      <w:pPr>
        <w:pStyle w:val="af6"/>
        <w:jc w:val="center"/>
        <w:rPr>
          <w:rFonts w:ascii="Arial" w:hAnsi="Arial" w:cs="Arial"/>
          <w:b/>
        </w:rPr>
      </w:pPr>
      <w:r w:rsidRPr="001E398C">
        <w:rPr>
          <w:rFonts w:ascii="Arial" w:hAnsi="Arial" w:cs="Arial"/>
          <w:b/>
        </w:rPr>
        <w:lastRenderedPageBreak/>
        <w:t xml:space="preserve">Table </w:t>
      </w:r>
      <w:r w:rsidR="00715D3D" w:rsidRPr="001E398C">
        <w:rPr>
          <w:rFonts w:ascii="Arial" w:hAnsi="Arial" w:cs="Arial"/>
          <w:b/>
        </w:rPr>
        <w:fldChar w:fldCharType="begin"/>
      </w:r>
      <w:r w:rsidR="00715D3D" w:rsidRPr="001E398C">
        <w:rPr>
          <w:rFonts w:ascii="Arial" w:hAnsi="Arial" w:cs="Arial"/>
          <w:b/>
        </w:rPr>
        <w:instrText xml:space="preserve"> SEQ TABLE \* ARABIC </w:instrText>
      </w:r>
      <w:r w:rsidR="00715D3D" w:rsidRPr="001E398C">
        <w:rPr>
          <w:rFonts w:ascii="Arial" w:hAnsi="Arial" w:cs="Arial"/>
          <w:b/>
        </w:rPr>
        <w:fldChar w:fldCharType="separate"/>
      </w:r>
      <w:r w:rsidR="00715D3D" w:rsidRPr="001E398C">
        <w:rPr>
          <w:rFonts w:ascii="Arial" w:hAnsi="Arial" w:cs="Arial"/>
          <w:b/>
        </w:rPr>
        <w:t>1</w:t>
      </w:r>
      <w:r w:rsidR="00715D3D" w:rsidRPr="001E398C">
        <w:rPr>
          <w:rFonts w:ascii="Arial" w:hAnsi="Arial" w:cs="Arial"/>
          <w:b/>
        </w:rPr>
        <w:fldChar w:fldCharType="end"/>
      </w:r>
      <w:r w:rsidRPr="001E398C">
        <w:rPr>
          <w:rFonts w:ascii="Arial" w:hAnsi="Arial" w:cs="Arial"/>
          <w:b/>
        </w:rPr>
        <w:t xml:space="preserve">. </w:t>
      </w:r>
      <w:r w:rsidR="00E5718B" w:rsidRPr="001E398C">
        <w:rPr>
          <w:rFonts w:ascii="Arial" w:hAnsi="Arial" w:cs="Arial"/>
          <w:b/>
        </w:rPr>
        <w:t>Detailed results of the proposed method for the RBS</w:t>
      </w:r>
      <w:r w:rsidR="004B7097" w:rsidRPr="001E398C">
        <w:rPr>
          <w:rFonts w:ascii="Arial" w:hAnsi="Arial" w:cs="Arial"/>
          <w:b/>
        </w:rPr>
        <w:t xml:space="preserve"> </w:t>
      </w:r>
      <w:r w:rsidR="000B2403" w:rsidRPr="001E398C">
        <w:rPr>
          <w:rFonts w:ascii="Arial" w:hAnsi="Arial" w:cs="Arial"/>
          <w:b/>
        </w:rPr>
        <w:t>shown in Fig. 1(b)</w:t>
      </w:r>
      <w:r w:rsidR="00E5718B" w:rsidRPr="001E398C">
        <w:rPr>
          <w:rFonts w:ascii="Arial" w:hAnsi="Arial" w:cs="Arial"/>
          <w:b/>
        </w:rPr>
        <w:t>.</w:t>
      </w:r>
    </w:p>
    <w:p w14:paraId="577FF64E" w14:textId="030B9401" w:rsidR="00297B99" w:rsidRPr="001E398C" w:rsidRDefault="00297B99" w:rsidP="00E64630">
      <w:pPr>
        <w:jc w:val="center"/>
      </w:pPr>
      <w:r w:rsidRPr="001E398C">
        <w:rPr>
          <w:noProof/>
        </w:rPr>
        <w:drawing>
          <wp:inline distT="0" distB="0" distL="0" distR="0" wp14:anchorId="6E39A674" wp14:editId="10BB9B73">
            <wp:extent cx="5049079" cy="112522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6962" r="6432"/>
                    <a:stretch/>
                  </pic:blipFill>
                  <pic:spPr bwMode="auto">
                    <a:xfrm>
                      <a:off x="0" y="0"/>
                      <a:ext cx="5049115" cy="1125228"/>
                    </a:xfrm>
                    <a:prstGeom prst="rect">
                      <a:avLst/>
                    </a:prstGeom>
                    <a:ln>
                      <a:noFill/>
                    </a:ln>
                    <a:extLst>
                      <a:ext uri="{53640926-AAD7-44D8-BBD7-CCE9431645EC}">
                        <a14:shadowObscured xmlns:a14="http://schemas.microsoft.com/office/drawing/2010/main"/>
                      </a:ext>
                    </a:extLst>
                  </pic:spPr>
                </pic:pic>
              </a:graphicData>
            </a:graphic>
          </wp:inline>
        </w:drawing>
      </w:r>
    </w:p>
    <w:p w14:paraId="0142E7D8" w14:textId="2BDF2BEF" w:rsidR="00B23AC3" w:rsidRPr="001E398C" w:rsidRDefault="003B7566" w:rsidP="005513EA">
      <w:pPr>
        <w:ind w:firstLine="420"/>
      </w:pPr>
      <w:ins w:id="552" w:author="ChengQian" w:date="2023-04-30T22:39:00Z">
        <w:r>
          <w:t xml:space="preserve">By using Eq. </w:t>
        </w:r>
      </w:ins>
      <w:ins w:id="553" w:author="ChengQian" w:date="2023-05-03T11:22:00Z">
        <w:r w:rsidR="009427AB">
          <w:rPr>
            <w:rFonts w:hint="eastAsia"/>
          </w:rPr>
          <w:t>10</w:t>
        </w:r>
      </w:ins>
      <w:ins w:id="554" w:author="ChengQian" w:date="2023-04-30T22:39:00Z">
        <w:r>
          <w:t xml:space="preserve">, </w:t>
        </w:r>
      </w:ins>
      <w:del w:id="555" w:author="ChengQian" w:date="2023-04-30T22:39:00Z">
        <w:r w:rsidR="00A1583E" w:rsidRPr="001E398C" w:rsidDel="003B7566">
          <w:delText>T</w:delText>
        </w:r>
      </w:del>
      <w:ins w:id="556" w:author="ChengQian" w:date="2023-04-30T22:39:00Z">
        <w:r>
          <w:t>t</w:t>
        </w:r>
      </w:ins>
      <w:r w:rsidR="00A1583E" w:rsidRPr="001E398C">
        <w:t xml:space="preserve">he final </w:t>
      </w:r>
      <w:del w:id="557" w:author="ChengQian" w:date="2023-04-30T22:38:00Z">
        <w:r w:rsidR="00A1583E" w:rsidRPr="001E398C" w:rsidDel="003B7566">
          <w:delText xml:space="preserve">calculation </w:delText>
        </w:r>
      </w:del>
      <w:r w:rsidR="00A1583E" w:rsidRPr="001E398C">
        <w:t xml:space="preserve">result of </w:t>
      </w:r>
      <m:oMath>
        <m:r>
          <w:rPr>
            <w:rFonts w:ascii="Cambria Math" w:hAnsi="Cambria Math"/>
          </w:rPr>
          <m:t>η</m:t>
        </m:r>
      </m:oMath>
      <w:r w:rsidR="00A1583E" w:rsidRPr="001E398C">
        <w:t xml:space="preserve"> for the </w:t>
      </w:r>
      <w:del w:id="558" w:author="ChengQian" w:date="2023-04-30T22:38:00Z">
        <w:r w:rsidR="00A1583E" w:rsidRPr="001E398C" w:rsidDel="003B7566">
          <w:rPr>
            <w:rFonts w:hint="eastAsia"/>
          </w:rPr>
          <w:delText xml:space="preserve">structure </w:delText>
        </w:r>
      </w:del>
      <w:ins w:id="559" w:author="ChengQian" w:date="2023-04-30T22:38:00Z">
        <w:r>
          <w:rPr>
            <w:rFonts w:hint="eastAsia"/>
          </w:rPr>
          <w:t>RBS</w:t>
        </w:r>
        <w:r>
          <w:t xml:space="preserve"> </w:t>
        </w:r>
      </w:ins>
      <w:r w:rsidR="00A1583E" w:rsidRPr="001E398C">
        <w:t>in Fig.3 (a) is 4.</w:t>
      </w:r>
      <w:r w:rsidR="00355EF6" w:rsidRPr="001E398C">
        <w:rPr>
          <w:rFonts w:hint="eastAsia"/>
        </w:rPr>
        <w:t xml:space="preserve"> </w:t>
      </w:r>
      <w:r w:rsidR="00A1583E" w:rsidRPr="001E398C">
        <w:t>The corresponding currents of output and each battery are shown in Tab</w:t>
      </w:r>
      <w:r w:rsidR="00355EF6" w:rsidRPr="001E398C">
        <w:t>. 1</w:t>
      </w:r>
      <w:r w:rsidR="00A1583E" w:rsidRPr="001E398C">
        <w:t>.</w:t>
      </w:r>
      <w:r w:rsidR="00355EF6" w:rsidRPr="001E398C">
        <w:rPr>
          <w:rFonts w:hint="eastAsia"/>
        </w:rPr>
        <w:t xml:space="preserve"> </w:t>
      </w:r>
      <w:commentRangeStart w:id="560"/>
      <w:commentRangeStart w:id="561"/>
      <w:r w:rsidR="00A1583E" w:rsidRPr="001E398C">
        <w:t xml:space="preserve">The corresponding switch control strategy is: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rsidR="002F3665"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2</m:t>
            </m:r>
          </m:sub>
        </m:sSub>
      </m:oMath>
      <w:r w:rsidR="002F3665"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3</m:t>
            </m:r>
          </m:sub>
        </m:sSub>
      </m:oMath>
      <w:r w:rsidR="002F3665"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4</m:t>
            </m:r>
          </m:sub>
        </m:sSub>
      </m:oMath>
      <w:r w:rsidR="002F3665"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5</m:t>
            </m:r>
          </m:sub>
        </m:sSub>
      </m:oMath>
      <w:r w:rsidR="002F3665"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9</m:t>
            </m:r>
          </m:sub>
        </m:sSub>
      </m:oMath>
      <w:r w:rsidR="002F3665"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10</m:t>
            </m:r>
          </m:sub>
        </m:sSub>
      </m:oMath>
      <w:r w:rsidR="002F3665" w:rsidRPr="001E398C">
        <w:rPr>
          <w:rFonts w:hint="eastAsia"/>
        </w:rPr>
        <w:t>,</w:t>
      </w:r>
      <w:r w:rsidR="002F3665"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11</m:t>
            </m:r>
          </m:sub>
        </m:sSub>
      </m:oMath>
      <w:r w:rsidR="002F3665" w:rsidRPr="001E398C">
        <w:rPr>
          <w:rFonts w:hint="eastAsia"/>
        </w:rPr>
        <w:t>,</w:t>
      </w:r>
      <w:r w:rsidR="002F3665"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12</m:t>
            </m:r>
          </m:sub>
        </m:sSub>
      </m:oMath>
      <w:r w:rsidR="002F3665" w:rsidRPr="001E398C">
        <w:t xml:space="preserve"> and </w:t>
      </w:r>
      <m:oMath>
        <m:sSub>
          <m:sSubPr>
            <m:ctrlPr>
              <w:rPr>
                <w:rFonts w:ascii="Cambria Math" w:hAnsi="Cambria Math"/>
                <w:i/>
              </w:rPr>
            </m:ctrlPr>
          </m:sSubPr>
          <m:e>
            <m:r>
              <w:rPr>
                <w:rFonts w:ascii="Cambria Math" w:hAnsi="Cambria Math"/>
              </w:rPr>
              <m:t>S</m:t>
            </m:r>
          </m:e>
          <m:sub>
            <m:r>
              <w:rPr>
                <w:rFonts w:ascii="Cambria Math" w:hAnsi="Cambria Math"/>
              </w:rPr>
              <m:t>13</m:t>
            </m:r>
          </m:sub>
        </m:sSub>
      </m:oMath>
      <w:r w:rsidR="00A1583E" w:rsidRPr="001E398C">
        <w:t xml:space="preserve"> are closed (highlighted in red in </w:t>
      </w:r>
      <w:r w:rsidR="002F3665" w:rsidRPr="001E398C">
        <w:t>Fig.3 (</w:t>
      </w:r>
      <w:r w:rsidR="004B240E" w:rsidRPr="001E398C">
        <w:t>d</w:t>
      </w:r>
      <w:r w:rsidR="002F3665" w:rsidRPr="001E398C">
        <w:t>)</w:t>
      </w:r>
      <w:r w:rsidR="00A1583E" w:rsidRPr="001E398C">
        <w:t xml:space="preserve">, and </w:t>
      </w:r>
      <m:oMath>
        <m:sSub>
          <m:sSubPr>
            <m:ctrlPr>
              <w:rPr>
                <w:rFonts w:ascii="Cambria Math" w:hAnsi="Cambria Math"/>
                <w:i/>
              </w:rPr>
            </m:ctrlPr>
          </m:sSubPr>
          <m:e>
            <m:r>
              <w:rPr>
                <w:rFonts w:ascii="Cambria Math" w:hAnsi="Cambria Math"/>
              </w:rPr>
              <m:t>S</m:t>
            </m:r>
          </m:e>
          <m:sub>
            <m:r>
              <w:rPr>
                <w:rFonts w:ascii="Cambria Math" w:hAnsi="Cambria Math"/>
              </w:rPr>
              <m:t>6</m:t>
            </m:r>
          </m:sub>
        </m:sSub>
      </m:oMath>
      <w:r w:rsidR="006A2AFB" w:rsidRPr="001E398C">
        <w:rPr>
          <w:rFonts w:hint="eastAsia"/>
        </w:rPr>
        <w:t>,</w:t>
      </w:r>
      <w:r w:rsidR="006A2AFB"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7</m:t>
            </m:r>
          </m:sub>
        </m:sSub>
      </m:oMath>
      <w:r w:rsidR="006A2AFB"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8</m:t>
            </m:r>
          </m:sub>
        </m:sSub>
      </m:oMath>
      <w:r w:rsidR="00A1583E" w:rsidRPr="001E398C">
        <w:t xml:space="preserve"> are open.</w:t>
      </w:r>
      <w:r w:rsidR="006A2AFB" w:rsidRPr="001E398C">
        <w:rPr>
          <w:rFonts w:hint="eastAsia"/>
        </w:rPr>
        <w:t xml:space="preserve"> </w:t>
      </w:r>
      <w:commentRangeEnd w:id="560"/>
      <w:r w:rsidR="00CD371D">
        <w:rPr>
          <w:rStyle w:val="ad"/>
        </w:rPr>
        <w:commentReference w:id="560"/>
      </w:r>
      <w:commentRangeEnd w:id="561"/>
      <w:r w:rsidR="00AC55C9">
        <w:rPr>
          <w:rStyle w:val="ad"/>
        </w:rPr>
        <w:commentReference w:id="561"/>
      </w:r>
      <w:commentRangeStart w:id="562"/>
      <w:commentRangeStart w:id="563"/>
      <w:commentRangeStart w:id="564"/>
      <w:commentRangeStart w:id="565"/>
      <w:del w:id="566" w:author="ChengQian" w:date="2023-04-30T22:41:00Z">
        <w:r w:rsidR="00A1583E" w:rsidRPr="001E398C" w:rsidDel="00FB1968">
          <w:rPr>
            <w:rFonts w:hint="eastAsia"/>
          </w:rPr>
          <w:delText>For this structure</w:delText>
        </w:r>
      </w:del>
      <w:ins w:id="567" w:author="ChengQian" w:date="2023-04-30T22:41:00Z">
        <w:r w:rsidR="00FB1968">
          <w:rPr>
            <w:rFonts w:hint="eastAsia"/>
          </w:rPr>
          <w:t>In</w:t>
        </w:r>
        <w:r w:rsidR="00FB1968">
          <w:t xml:space="preserve"> this case</w:t>
        </w:r>
      </w:ins>
      <w:r w:rsidR="00A1583E" w:rsidRPr="001E398C">
        <w:t xml:space="preserve">, when all batteries are connected to the main circuit through the switches in the vertical direction in </w:t>
      </w:r>
      <w:r w:rsidR="00C65381" w:rsidRPr="001E398C">
        <w:t>Fig.3 (a)</w:t>
      </w:r>
      <w:r w:rsidR="00A1583E" w:rsidRPr="001E398C">
        <w:t xml:space="preserve"> and the batteries are connected in parallel, the output current is maximum, which is the sum of the currents of the four batteries.</w:t>
      </w:r>
      <w:r w:rsidR="005513EA" w:rsidRPr="001E398C">
        <w:rPr>
          <w:rFonts w:hint="eastAsia"/>
        </w:rPr>
        <w:t xml:space="preserve"> </w:t>
      </w:r>
      <w:del w:id="568" w:author="ChengQian" w:date="2023-04-30T22:41:00Z">
        <w:r w:rsidR="00A1583E" w:rsidRPr="001E398C" w:rsidDel="00FB1968">
          <w:delText>The MAC of this structure is correctly estimated by our greedy algorithm.</w:delText>
        </w:r>
      </w:del>
      <w:commentRangeEnd w:id="562"/>
      <w:r w:rsidR="00FB1968">
        <w:rPr>
          <w:rStyle w:val="ad"/>
        </w:rPr>
        <w:commentReference w:id="562"/>
      </w:r>
      <w:commentRangeEnd w:id="563"/>
      <w:r w:rsidR="00AC55C9">
        <w:rPr>
          <w:rStyle w:val="ad"/>
        </w:rPr>
        <w:commentReference w:id="563"/>
      </w:r>
      <w:commentRangeEnd w:id="564"/>
      <w:r w:rsidR="00810BEA">
        <w:rPr>
          <w:rStyle w:val="ad"/>
        </w:rPr>
        <w:commentReference w:id="564"/>
      </w:r>
      <w:commentRangeEnd w:id="565"/>
      <w:r w:rsidR="00EF29AA">
        <w:rPr>
          <w:rStyle w:val="ad"/>
        </w:rPr>
        <w:commentReference w:id="565"/>
      </w:r>
    </w:p>
    <w:p w14:paraId="5199BA49" w14:textId="5D851909" w:rsidR="00297B99" w:rsidRPr="001E398C" w:rsidRDefault="00297B99" w:rsidP="00CD7728">
      <w:pPr>
        <w:ind w:firstLine="420"/>
      </w:pPr>
      <w:commentRangeStart w:id="569"/>
      <w:commentRangeStart w:id="570"/>
      <w:commentRangeStart w:id="571"/>
      <w:r w:rsidRPr="001E398C">
        <w:t xml:space="preserve">From the specific results of the output current </w:t>
      </w:r>
      <m:oMath>
        <m:sSub>
          <m:sSubPr>
            <m:ctrlPr>
              <w:rPr>
                <w:rFonts w:ascii="Cambria Math" w:hAnsi="Cambria Math"/>
                <w:i/>
              </w:rPr>
            </m:ctrlPr>
          </m:sSubPr>
          <m:e>
            <m:r>
              <w:rPr>
                <w:rFonts w:ascii="Cambria Math" w:hAnsi="Cambria Math"/>
              </w:rPr>
              <m:t>I</m:t>
            </m:r>
          </m:e>
          <m:sub>
            <m:r>
              <w:rPr>
                <w:rFonts w:ascii="Cambria Math" w:hAnsi="Cambria Math"/>
              </w:rPr>
              <m:t>o</m:t>
            </m:r>
          </m:sub>
        </m:sSub>
      </m:oMath>
      <w:r w:rsidRPr="001E398C">
        <w:t xml:space="preserve"> and battery currents </w:t>
      </w:r>
      <m:oMath>
        <m:sSub>
          <m:sSubPr>
            <m:ctrlPr>
              <w:rPr>
                <w:rFonts w:ascii="Cambria Math" w:hAnsi="Cambria Math"/>
                <w:i/>
              </w:rPr>
            </m:ctrlPr>
          </m:sSubPr>
          <m:e>
            <m:r>
              <w:rPr>
                <w:rFonts w:ascii="Cambria Math" w:hAnsi="Cambria Math"/>
              </w:rPr>
              <m:t>I</m:t>
            </m:r>
          </m:e>
          <m:sub>
            <m:r>
              <w:rPr>
                <w:rFonts w:ascii="Cambria Math" w:hAnsi="Cambria Math"/>
              </w:rPr>
              <m:t>b</m:t>
            </m:r>
          </m:sub>
        </m:sSub>
      </m:oMath>
      <w:r w:rsidRPr="001E398C">
        <w:t xml:space="preserve">, both are related to the battery voltage </w:t>
      </w:r>
      <m:oMath>
        <m:sSub>
          <m:sSubPr>
            <m:ctrlPr>
              <w:rPr>
                <w:rFonts w:ascii="Cambria Math" w:hAnsi="Cambria Math"/>
                <w:i/>
              </w:rPr>
            </m:ctrlPr>
          </m:sSubPr>
          <m:e>
            <m:r>
              <w:rPr>
                <w:rFonts w:ascii="Cambria Math" w:hAnsi="Cambria Math"/>
              </w:rPr>
              <m:t>u</m:t>
            </m:r>
          </m:e>
          <m:sub>
            <m:r>
              <w:rPr>
                <w:rFonts w:ascii="Cambria Math" w:hAnsi="Cambria Math"/>
              </w:rPr>
              <m:t>b</m:t>
            </m:r>
          </m:sub>
        </m:sSub>
      </m:oMath>
      <w:r w:rsidRPr="001E398C">
        <w:t xml:space="preserve">, internal resistance </w:t>
      </w:r>
      <m:oMath>
        <m:sSub>
          <m:sSubPr>
            <m:ctrlPr>
              <w:rPr>
                <w:rFonts w:ascii="Cambria Math" w:hAnsi="Cambria Math"/>
                <w:i/>
              </w:rPr>
            </m:ctrlPr>
          </m:sSubPr>
          <m:e>
            <m:r>
              <w:rPr>
                <w:rFonts w:ascii="Cambria Math" w:hAnsi="Cambria Math"/>
              </w:rPr>
              <m:t>r</m:t>
            </m:r>
          </m:e>
          <m:sub>
            <m:r>
              <w:rPr>
                <w:rFonts w:ascii="Cambria Math" w:hAnsi="Cambria Math"/>
              </w:rPr>
              <m:t>b</m:t>
            </m:r>
          </m:sub>
        </m:sSub>
      </m:oMath>
      <w:r w:rsidRPr="001E398C">
        <w:t xml:space="preserve">, and external circuit resistance </w:t>
      </w:r>
      <m:oMath>
        <m:sSub>
          <m:sSubPr>
            <m:ctrlPr>
              <w:rPr>
                <w:rFonts w:ascii="Cambria Math" w:hAnsi="Cambria Math"/>
                <w:i/>
              </w:rPr>
            </m:ctrlPr>
          </m:sSubPr>
          <m:e>
            <m:r>
              <w:rPr>
                <w:rFonts w:ascii="Cambria Math" w:hAnsi="Cambria Math"/>
              </w:rPr>
              <m:t>R</m:t>
            </m:r>
          </m:e>
          <m:sub>
            <m:r>
              <w:rPr>
                <w:rFonts w:ascii="Cambria Math" w:hAnsi="Cambria Math"/>
              </w:rPr>
              <m:t>o</m:t>
            </m:r>
          </m:sub>
        </m:sSub>
      </m:oMath>
      <w:r w:rsidRPr="001E398C">
        <w:t>.</w:t>
      </w:r>
      <w:r w:rsidR="00CD7728" w:rsidRPr="001E398C">
        <w:rPr>
          <w:rFonts w:hint="eastAsia"/>
        </w:rPr>
        <w:t xml:space="preserve"> </w:t>
      </w:r>
      <w:r w:rsidRPr="001E398C">
        <w:t>This means that even for the same structure, the output current will change when the external circuit or the battery specifications change.</w:t>
      </w:r>
      <w:r w:rsidR="00CD7728" w:rsidRPr="001E398C">
        <w:rPr>
          <w:rFonts w:hint="eastAsia"/>
        </w:rPr>
        <w:t xml:space="preserve"> </w:t>
      </w:r>
      <w:r w:rsidRPr="001E398C">
        <w:t xml:space="preserve">By dividing the output current by the sum of the battery currents, the obtained </w:t>
      </w:r>
      <m:oMath>
        <m:r>
          <w:rPr>
            <w:rFonts w:ascii="Cambria Math" w:hAnsi="Cambria Math"/>
          </w:rPr>
          <m:t>η</m:t>
        </m:r>
      </m:oMath>
      <w:r w:rsidRPr="001E398C">
        <w:t xml:space="preserve"> does not include items affected by external circuit and batteries.</w:t>
      </w:r>
      <w:r w:rsidR="00CD7728" w:rsidRPr="001E398C">
        <w:rPr>
          <w:rFonts w:hint="eastAsia"/>
        </w:rPr>
        <w:t xml:space="preserve"> </w:t>
      </w:r>
      <w:r w:rsidRPr="001E398C">
        <w:t>This characteristic is guaranteed by the linear nature of the RBS circuit.</w:t>
      </w:r>
      <w:commentRangeEnd w:id="569"/>
      <w:r w:rsidR="00893DCF">
        <w:rPr>
          <w:rStyle w:val="ad"/>
        </w:rPr>
        <w:commentReference w:id="569"/>
      </w:r>
      <w:commentRangeEnd w:id="570"/>
      <w:r w:rsidR="00AC55C9">
        <w:rPr>
          <w:rStyle w:val="ad"/>
        </w:rPr>
        <w:commentReference w:id="570"/>
      </w:r>
      <w:commentRangeEnd w:id="571"/>
      <w:r w:rsidR="00077D83">
        <w:rPr>
          <w:rStyle w:val="ad"/>
        </w:rPr>
        <w:commentReference w:id="571"/>
      </w:r>
    </w:p>
    <w:p w14:paraId="576B1AA8" w14:textId="1F8C038E" w:rsidR="00CA2281" w:rsidRPr="001E398C" w:rsidRDefault="00607069" w:rsidP="00C63619">
      <w:pPr>
        <w:spacing w:beforeLines="50" w:before="120" w:afterLines="50" w:after="120"/>
        <w:outlineLvl w:val="1"/>
        <w:rPr>
          <w:b/>
          <w:sz w:val="28"/>
        </w:rPr>
      </w:pPr>
      <w:commentRangeStart w:id="572"/>
      <w:commentRangeStart w:id="573"/>
      <w:commentRangeStart w:id="574"/>
      <w:r>
        <w:rPr>
          <w:b/>
          <w:sz w:val="28"/>
        </w:rPr>
        <w:t>B</w:t>
      </w:r>
      <w:r w:rsidR="00C63619" w:rsidRPr="001E398C">
        <w:rPr>
          <w:b/>
          <w:sz w:val="28"/>
        </w:rPr>
        <w:t>.  MAC calculation for RBS with different structures and sizes</w:t>
      </w:r>
      <w:commentRangeEnd w:id="572"/>
      <w:r w:rsidR="00753717">
        <w:rPr>
          <w:rStyle w:val="ad"/>
        </w:rPr>
        <w:commentReference w:id="572"/>
      </w:r>
      <w:commentRangeEnd w:id="573"/>
      <w:r w:rsidR="00AC55C9">
        <w:rPr>
          <w:rStyle w:val="ad"/>
        </w:rPr>
        <w:commentReference w:id="573"/>
      </w:r>
      <w:commentRangeEnd w:id="574"/>
      <w:r w:rsidR="00403A53">
        <w:rPr>
          <w:rStyle w:val="ad"/>
        </w:rPr>
        <w:commentReference w:id="574"/>
      </w:r>
    </w:p>
    <w:p w14:paraId="1682E0FE" w14:textId="5C7A3CA2" w:rsidR="00C70252" w:rsidRPr="001E398C" w:rsidRDefault="00C70252" w:rsidP="007D5E18">
      <w:pPr>
        <w:ind w:firstLine="420"/>
      </w:pPr>
      <w:r w:rsidRPr="001E398C">
        <w:t>To further demonstrate the effectiveness of the models and algorithm, RBSs with different structures and sizes are considered.</w:t>
      </w:r>
      <w:r w:rsidRPr="001E398C">
        <w:rPr>
          <w:rFonts w:hint="eastAsia"/>
        </w:rPr>
        <w:t xml:space="preserve"> </w:t>
      </w:r>
      <w:r w:rsidRPr="001E398C">
        <w:t xml:space="preserve">On the one hand, the modeling and solving of the three battery structures in Fig.1 are carried out, where the structure in Fig.1(a) is proposed by Lawson [7] and the structure in Fig.1(b) is proposed by </w:t>
      </w:r>
      <w:proofErr w:type="spellStart"/>
      <w:r w:rsidRPr="001E398C">
        <w:t>Visairo</w:t>
      </w:r>
      <w:proofErr w:type="spellEnd"/>
      <w:r w:rsidRPr="001E398C">
        <w:t xml:space="preserve"> [8]. The structure in Fig.1(c) is a combination of the two. All three structures have 4 battery cells.</w:t>
      </w:r>
      <w:r w:rsidR="001542C5" w:rsidRPr="001E398C">
        <w:rPr>
          <w:rFonts w:hint="eastAsia"/>
        </w:rPr>
        <w:t xml:space="preserve"> </w:t>
      </w:r>
      <w:r w:rsidRPr="001E398C">
        <w:t xml:space="preserve">On the other hand, the modeling and solving of the battery structures proposed by </w:t>
      </w:r>
      <w:proofErr w:type="spellStart"/>
      <w:r w:rsidR="001542C5" w:rsidRPr="001E398C">
        <w:t>Visairo</w:t>
      </w:r>
      <w:proofErr w:type="spellEnd"/>
      <w:r w:rsidR="001542C5" w:rsidRPr="001E398C">
        <w:t xml:space="preserve"> [8]</w:t>
      </w:r>
      <w:r w:rsidRPr="001E398C">
        <w:t xml:space="preserve"> with different numbers of battery cells (2, 4, and 6 cells) are also carried out.</w:t>
      </w:r>
    </w:p>
    <w:p w14:paraId="54505350" w14:textId="77777777" w:rsidR="006D4A9B" w:rsidRPr="001E398C" w:rsidRDefault="006D4A9B" w:rsidP="001517B0">
      <w:pPr>
        <w:keepNext/>
        <w:jc w:val="center"/>
      </w:pPr>
      <w:commentRangeStart w:id="575"/>
      <w:r w:rsidRPr="001E398C">
        <w:rPr>
          <w:noProof/>
        </w:rPr>
        <w:lastRenderedPageBreak/>
        <w:drawing>
          <wp:inline distT="0" distB="0" distL="0" distR="0" wp14:anchorId="7E84026B" wp14:editId="50A0882F">
            <wp:extent cx="4513544" cy="3600000"/>
            <wp:effectExtent l="0" t="0" r="1905"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13544" cy="3600000"/>
                    </a:xfrm>
                    <a:prstGeom prst="rect">
                      <a:avLst/>
                    </a:prstGeom>
                  </pic:spPr>
                </pic:pic>
              </a:graphicData>
            </a:graphic>
          </wp:inline>
        </w:drawing>
      </w:r>
      <w:commentRangeEnd w:id="575"/>
      <w:r w:rsidR="00880C45" w:rsidRPr="001E398C">
        <w:rPr>
          <w:rStyle w:val="ad"/>
        </w:rPr>
        <w:commentReference w:id="575"/>
      </w:r>
    </w:p>
    <w:p w14:paraId="5874EBF1" w14:textId="2FABAADF" w:rsidR="006D4A9B" w:rsidRPr="001E398C" w:rsidRDefault="006D4A9B" w:rsidP="007B0FDC">
      <w:pPr>
        <w:pStyle w:val="af6"/>
        <w:jc w:val="center"/>
        <w:rPr>
          <w:rFonts w:ascii="Arial" w:hAnsi="Arial" w:cs="Arial"/>
          <w:b/>
        </w:rPr>
      </w:pPr>
      <w:r w:rsidRPr="001E398C">
        <w:rPr>
          <w:rFonts w:ascii="Arial" w:hAnsi="Arial" w:cs="Arial"/>
          <w:b/>
        </w:rPr>
        <w:t xml:space="preserve">Fig. </w:t>
      </w:r>
      <w:r w:rsidRPr="001E398C">
        <w:rPr>
          <w:rFonts w:ascii="Arial" w:hAnsi="Arial" w:cs="Arial"/>
          <w:b/>
        </w:rPr>
        <w:fldChar w:fldCharType="begin"/>
      </w:r>
      <w:r w:rsidRPr="001E398C">
        <w:rPr>
          <w:rFonts w:ascii="Arial" w:hAnsi="Arial" w:cs="Arial"/>
          <w:b/>
        </w:rPr>
        <w:instrText xml:space="preserve"> SEQ Fig. \* ARABIC </w:instrText>
      </w:r>
      <w:r w:rsidRPr="001E398C">
        <w:rPr>
          <w:rFonts w:ascii="Arial" w:hAnsi="Arial" w:cs="Arial"/>
          <w:b/>
        </w:rPr>
        <w:fldChar w:fldCharType="separate"/>
      </w:r>
      <w:r w:rsidR="001517B0" w:rsidRPr="001E398C">
        <w:rPr>
          <w:rFonts w:ascii="Arial" w:hAnsi="Arial" w:cs="Arial"/>
          <w:b/>
        </w:rPr>
        <w:t>4</w:t>
      </w:r>
      <w:r w:rsidRPr="001E398C">
        <w:rPr>
          <w:rFonts w:ascii="Arial" w:hAnsi="Arial" w:cs="Arial"/>
          <w:b/>
        </w:rPr>
        <w:fldChar w:fldCharType="end"/>
      </w:r>
      <w:r w:rsidRPr="001E398C">
        <w:rPr>
          <w:rFonts w:ascii="Arial" w:hAnsi="Arial" w:cs="Arial"/>
          <w:b/>
        </w:rPr>
        <w:t xml:space="preserve"> </w:t>
      </w:r>
      <w:r w:rsidR="008E6E37" w:rsidRPr="001E398C">
        <w:rPr>
          <w:rFonts w:ascii="Arial" w:hAnsi="Arial" w:cs="Arial" w:hint="eastAsia"/>
          <w:b/>
        </w:rPr>
        <w:t>T</w:t>
      </w:r>
      <w:r w:rsidR="008E6E37" w:rsidRPr="001E398C">
        <w:rPr>
          <w:rFonts w:ascii="Arial" w:hAnsi="Arial" w:cs="Arial"/>
          <w:b/>
        </w:rPr>
        <w:t>he circuit of RBS find by the developed greedy strategy which enables the MAC for RBS with structure shown in Fig. 1 respectively.</w:t>
      </w:r>
    </w:p>
    <w:p w14:paraId="0E2C825B" w14:textId="77777777" w:rsidR="001517B0" w:rsidRPr="001E398C" w:rsidRDefault="007879F3" w:rsidP="001517B0">
      <w:pPr>
        <w:keepNext/>
        <w:jc w:val="center"/>
      </w:pPr>
      <w:r w:rsidRPr="001E398C">
        <w:rPr>
          <w:noProof/>
        </w:rPr>
        <w:drawing>
          <wp:inline distT="0" distB="0" distL="0" distR="0" wp14:anchorId="5D1EBAB4" wp14:editId="1D686F96">
            <wp:extent cx="4366658" cy="3600000"/>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66658" cy="3600000"/>
                    </a:xfrm>
                    <a:prstGeom prst="rect">
                      <a:avLst/>
                    </a:prstGeom>
                  </pic:spPr>
                </pic:pic>
              </a:graphicData>
            </a:graphic>
          </wp:inline>
        </w:drawing>
      </w:r>
    </w:p>
    <w:p w14:paraId="1CEEC669" w14:textId="37B674B4" w:rsidR="007879F3" w:rsidRPr="001E398C" w:rsidRDefault="001517B0" w:rsidP="007B0FDC">
      <w:pPr>
        <w:pStyle w:val="af6"/>
        <w:jc w:val="center"/>
        <w:rPr>
          <w:rFonts w:ascii="Arial" w:hAnsi="Arial" w:cs="Arial"/>
          <w:b/>
        </w:rPr>
      </w:pPr>
      <w:r w:rsidRPr="001E398C">
        <w:rPr>
          <w:rFonts w:ascii="Arial" w:hAnsi="Arial" w:cs="Arial"/>
          <w:b/>
        </w:rPr>
        <w:t xml:space="preserve">Fig. </w:t>
      </w:r>
      <w:r w:rsidRPr="001E398C">
        <w:rPr>
          <w:rFonts w:ascii="Arial" w:hAnsi="Arial" w:cs="Arial"/>
          <w:b/>
        </w:rPr>
        <w:fldChar w:fldCharType="begin"/>
      </w:r>
      <w:r w:rsidRPr="001E398C">
        <w:rPr>
          <w:rFonts w:ascii="Arial" w:hAnsi="Arial" w:cs="Arial"/>
          <w:b/>
        </w:rPr>
        <w:instrText xml:space="preserve"> SEQ Fig. \* ARABIC </w:instrText>
      </w:r>
      <w:r w:rsidRPr="001E398C">
        <w:rPr>
          <w:rFonts w:ascii="Arial" w:hAnsi="Arial" w:cs="Arial"/>
          <w:b/>
        </w:rPr>
        <w:fldChar w:fldCharType="separate"/>
      </w:r>
      <w:r w:rsidRPr="001E398C">
        <w:rPr>
          <w:rFonts w:ascii="Arial" w:hAnsi="Arial" w:cs="Arial"/>
          <w:b/>
        </w:rPr>
        <w:t>5</w:t>
      </w:r>
      <w:r w:rsidRPr="001E398C">
        <w:rPr>
          <w:rFonts w:ascii="Arial" w:hAnsi="Arial" w:cs="Arial"/>
          <w:b/>
        </w:rPr>
        <w:fldChar w:fldCharType="end"/>
      </w:r>
      <w:r w:rsidR="00C53022" w:rsidRPr="001E398C">
        <w:rPr>
          <w:rFonts w:ascii="Arial" w:hAnsi="Arial" w:cs="Arial"/>
          <w:b/>
        </w:rPr>
        <w:t xml:space="preserve"> </w:t>
      </w:r>
      <w:r w:rsidR="00C53022" w:rsidRPr="001E398C">
        <w:rPr>
          <w:rFonts w:ascii="Arial" w:hAnsi="Arial" w:cs="Arial" w:hint="eastAsia"/>
          <w:b/>
        </w:rPr>
        <w:t>T</w:t>
      </w:r>
      <w:r w:rsidR="00C53022" w:rsidRPr="001E398C">
        <w:rPr>
          <w:rFonts w:ascii="Arial" w:hAnsi="Arial" w:cs="Arial"/>
          <w:b/>
        </w:rPr>
        <w:t xml:space="preserve">he circuit of RBS find by the developed greedy strategy which enables the MAC for RBS on structure developed by </w:t>
      </w:r>
      <w:proofErr w:type="spellStart"/>
      <w:r w:rsidR="00C53022" w:rsidRPr="001E398C">
        <w:rPr>
          <w:rFonts w:ascii="Arial" w:hAnsi="Arial" w:cs="Arial"/>
          <w:b/>
        </w:rPr>
        <w:t>Visairo</w:t>
      </w:r>
      <w:proofErr w:type="spellEnd"/>
      <w:r w:rsidR="00C53022" w:rsidRPr="001E398C">
        <w:rPr>
          <w:rFonts w:ascii="Arial" w:hAnsi="Arial" w:cs="Arial"/>
          <w:b/>
        </w:rPr>
        <w:t xml:space="preserve"> [8] with (a) 2, (b) 4 </w:t>
      </w:r>
      <w:r w:rsidR="00C53022" w:rsidRPr="001E398C">
        <w:rPr>
          <w:rFonts w:ascii="Arial" w:hAnsi="Arial" w:cs="Arial" w:hint="eastAsia"/>
          <w:b/>
        </w:rPr>
        <w:t>and</w:t>
      </w:r>
      <w:r w:rsidR="00C53022" w:rsidRPr="001E398C">
        <w:rPr>
          <w:rFonts w:ascii="Arial" w:hAnsi="Arial" w:cs="Arial"/>
          <w:b/>
        </w:rPr>
        <w:t xml:space="preserve"> (c) 6 batteries.</w:t>
      </w:r>
    </w:p>
    <w:p w14:paraId="35FE1D75" w14:textId="77777777" w:rsidR="00C70252" w:rsidRPr="001E398C" w:rsidRDefault="00C70252" w:rsidP="00C70252"/>
    <w:p w14:paraId="13D7D874" w14:textId="7B7CB311" w:rsidR="00C70252" w:rsidRPr="001E398C" w:rsidRDefault="00C70252" w:rsidP="00082E05">
      <w:pPr>
        <w:ind w:firstLine="420"/>
      </w:pPr>
      <w:r w:rsidRPr="001E398C">
        <w:lastRenderedPageBreak/>
        <w:t>The greedy algorithm provided accurate estimates of the structure MAC and generated safe and effective switch control strategies, as indicated by the results shown in Fig</w:t>
      </w:r>
      <w:r w:rsidR="00082E05" w:rsidRPr="001E398C">
        <w:t>.4</w:t>
      </w:r>
      <w:r w:rsidRPr="001E398C">
        <w:t xml:space="preserve"> and </w:t>
      </w:r>
      <w:del w:id="576" w:author="ChengQian" w:date="2023-04-30T22:43:00Z">
        <w:r w:rsidRPr="001E398C" w:rsidDel="00753717">
          <w:delText>\</w:delText>
        </w:r>
      </w:del>
      <w:r w:rsidR="00082E05" w:rsidRPr="001E398C">
        <w:t>Fig.5</w:t>
      </w:r>
      <w:r w:rsidRPr="001E398C">
        <w:t>, where the highlighted red switches denote the closed positions.</w:t>
      </w:r>
      <w:r w:rsidR="00082E05" w:rsidRPr="001E398C">
        <w:rPr>
          <w:rFonts w:hint="eastAsia"/>
        </w:rPr>
        <w:t xml:space="preserve"> </w:t>
      </w:r>
      <w:r w:rsidRPr="001E398C">
        <w:t>Furthermore, the results about currents in Tab</w:t>
      </w:r>
      <w:r w:rsidR="00082E05" w:rsidRPr="001E398C">
        <w:t>.2</w:t>
      </w:r>
      <w:r w:rsidRPr="001E398C">
        <w:t xml:space="preserve"> and </w:t>
      </w:r>
      <w:r w:rsidR="00082E05" w:rsidRPr="001E398C">
        <w:t>Tab.3</w:t>
      </w:r>
      <w:r w:rsidRPr="001E398C">
        <w:t xml:space="preserve"> show that the output currents are influenced by the external circuit resistance, battery potential, and internal resistance, but are linearly related to the battery currents, consistent with the conclusion about </w:t>
      </w:r>
      <m:oMath>
        <m:r>
          <w:rPr>
            <w:rFonts w:ascii="Cambria Math" w:hAnsi="Cambria Math"/>
          </w:rPr>
          <m:t>η</m:t>
        </m:r>
      </m:oMath>
      <w:r w:rsidRPr="001E398C">
        <w:t xml:space="preserve"> in the previous subsection.</w:t>
      </w:r>
    </w:p>
    <w:p w14:paraId="2FE73B3F" w14:textId="5C05A1FB" w:rsidR="00715D3D" w:rsidRPr="001E398C" w:rsidRDefault="00715D3D" w:rsidP="007B0FDC">
      <w:pPr>
        <w:pStyle w:val="af6"/>
        <w:jc w:val="center"/>
        <w:rPr>
          <w:rFonts w:ascii="Arial" w:hAnsi="Arial" w:cs="Arial"/>
          <w:b/>
        </w:rPr>
      </w:pPr>
      <w:commentRangeStart w:id="577"/>
      <w:r w:rsidRPr="001E398C">
        <w:rPr>
          <w:rFonts w:ascii="Arial" w:hAnsi="Arial" w:cs="Arial"/>
          <w:b/>
        </w:rPr>
        <w:t xml:space="preserve">TABLE </w:t>
      </w:r>
      <w:r w:rsidRPr="001E398C">
        <w:rPr>
          <w:rFonts w:ascii="Arial" w:hAnsi="Arial" w:cs="Arial"/>
          <w:b/>
        </w:rPr>
        <w:fldChar w:fldCharType="begin"/>
      </w:r>
      <w:r w:rsidRPr="001E398C">
        <w:rPr>
          <w:rFonts w:ascii="Arial" w:hAnsi="Arial" w:cs="Arial"/>
          <w:b/>
        </w:rPr>
        <w:instrText xml:space="preserve"> SEQ TABLE \* ARABIC </w:instrText>
      </w:r>
      <w:r w:rsidRPr="001E398C">
        <w:rPr>
          <w:rFonts w:ascii="Arial" w:hAnsi="Arial" w:cs="Arial"/>
          <w:b/>
        </w:rPr>
        <w:fldChar w:fldCharType="separate"/>
      </w:r>
      <w:r w:rsidRPr="001E398C">
        <w:rPr>
          <w:rFonts w:ascii="Arial" w:hAnsi="Arial" w:cs="Arial"/>
          <w:b/>
        </w:rPr>
        <w:t>2</w:t>
      </w:r>
      <w:r w:rsidRPr="001E398C">
        <w:rPr>
          <w:rFonts w:ascii="Arial" w:hAnsi="Arial" w:cs="Arial"/>
          <w:b/>
        </w:rPr>
        <w:fldChar w:fldCharType="end"/>
      </w:r>
      <w:r w:rsidRPr="001E398C">
        <w:rPr>
          <w:rFonts w:ascii="Arial" w:hAnsi="Arial" w:cs="Arial"/>
          <w:b/>
        </w:rPr>
        <w:t>. Detailed results of proposed method for RBS shown in Fig. (1).</w:t>
      </w:r>
      <w:commentRangeEnd w:id="577"/>
      <w:r w:rsidR="003E5658">
        <w:rPr>
          <w:rStyle w:val="ad"/>
          <w:rFonts w:ascii="Times New Roman" w:eastAsia="宋体" w:hAnsi="Times New Roman" w:cstheme="minorBidi"/>
        </w:rPr>
        <w:commentReference w:id="577"/>
      </w:r>
    </w:p>
    <w:p w14:paraId="79EE93D3" w14:textId="6BF1B5F0" w:rsidR="007879F3" w:rsidRPr="001E398C" w:rsidRDefault="007879F3" w:rsidP="007879F3">
      <w:r w:rsidRPr="001E398C">
        <w:rPr>
          <w:noProof/>
        </w:rPr>
        <w:drawing>
          <wp:inline distT="0" distB="0" distL="0" distR="0" wp14:anchorId="06EB5353" wp14:editId="67A6254C">
            <wp:extent cx="5396230" cy="185674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6230" cy="1856740"/>
                    </a:xfrm>
                    <a:prstGeom prst="rect">
                      <a:avLst/>
                    </a:prstGeom>
                  </pic:spPr>
                </pic:pic>
              </a:graphicData>
            </a:graphic>
          </wp:inline>
        </w:drawing>
      </w:r>
    </w:p>
    <w:p w14:paraId="32DDB685" w14:textId="5BF16C42" w:rsidR="007879F3" w:rsidRPr="001E398C" w:rsidRDefault="007879F3" w:rsidP="007879F3"/>
    <w:p w14:paraId="6B1A5203" w14:textId="4795F0CC" w:rsidR="00715D3D" w:rsidRPr="001E398C" w:rsidRDefault="00715D3D" w:rsidP="007B0FDC">
      <w:pPr>
        <w:pStyle w:val="af6"/>
        <w:jc w:val="center"/>
        <w:rPr>
          <w:rFonts w:ascii="Arial" w:hAnsi="Arial" w:cs="Arial"/>
          <w:b/>
        </w:rPr>
      </w:pPr>
      <w:r w:rsidRPr="001E398C">
        <w:rPr>
          <w:rFonts w:ascii="Arial" w:hAnsi="Arial" w:cs="Arial"/>
          <w:b/>
        </w:rPr>
        <w:t xml:space="preserve">TABLE </w:t>
      </w:r>
      <w:r w:rsidRPr="001E398C">
        <w:rPr>
          <w:rFonts w:ascii="Arial" w:hAnsi="Arial" w:cs="Arial"/>
          <w:b/>
        </w:rPr>
        <w:fldChar w:fldCharType="begin"/>
      </w:r>
      <w:r w:rsidRPr="001E398C">
        <w:rPr>
          <w:rFonts w:ascii="Arial" w:hAnsi="Arial" w:cs="Arial"/>
          <w:b/>
        </w:rPr>
        <w:instrText xml:space="preserve"> SEQ TABLE \* ARABIC </w:instrText>
      </w:r>
      <w:r w:rsidRPr="001E398C">
        <w:rPr>
          <w:rFonts w:ascii="Arial" w:hAnsi="Arial" w:cs="Arial"/>
          <w:b/>
        </w:rPr>
        <w:fldChar w:fldCharType="separate"/>
      </w:r>
      <w:r w:rsidRPr="001E398C">
        <w:rPr>
          <w:rFonts w:ascii="Arial" w:hAnsi="Arial" w:cs="Arial"/>
          <w:b/>
        </w:rPr>
        <w:t>3</w:t>
      </w:r>
      <w:r w:rsidRPr="001E398C">
        <w:rPr>
          <w:rFonts w:ascii="Arial" w:hAnsi="Arial" w:cs="Arial"/>
          <w:b/>
        </w:rPr>
        <w:fldChar w:fldCharType="end"/>
      </w:r>
      <w:r w:rsidRPr="001E398C">
        <w:rPr>
          <w:rFonts w:ascii="Arial" w:hAnsi="Arial" w:cs="Arial"/>
          <w:b/>
        </w:rPr>
        <w:t xml:space="preserve"> Detailed results of proposed method for RBS on structure developed by </w:t>
      </w:r>
      <w:proofErr w:type="spellStart"/>
      <w:r w:rsidRPr="001E398C">
        <w:rPr>
          <w:rFonts w:ascii="Arial" w:hAnsi="Arial" w:cs="Arial"/>
          <w:b/>
        </w:rPr>
        <w:t>Visairo</w:t>
      </w:r>
      <w:proofErr w:type="spellEnd"/>
      <w:r w:rsidRPr="001E398C">
        <w:rPr>
          <w:rFonts w:ascii="Arial" w:hAnsi="Arial" w:cs="Arial"/>
          <w:b/>
        </w:rPr>
        <w:t xml:space="preserve"> [8] with different battery size.</w:t>
      </w:r>
    </w:p>
    <w:p w14:paraId="57D31371" w14:textId="64928800" w:rsidR="007879F3" w:rsidRPr="001E398C" w:rsidRDefault="007879F3" w:rsidP="007879F3">
      <w:r w:rsidRPr="001E398C">
        <w:rPr>
          <w:noProof/>
        </w:rPr>
        <w:drawing>
          <wp:inline distT="0" distB="0" distL="0" distR="0" wp14:anchorId="6478498E" wp14:editId="0216373C">
            <wp:extent cx="5396230" cy="215328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6230" cy="2153285"/>
                    </a:xfrm>
                    <a:prstGeom prst="rect">
                      <a:avLst/>
                    </a:prstGeom>
                  </pic:spPr>
                </pic:pic>
              </a:graphicData>
            </a:graphic>
          </wp:inline>
        </w:drawing>
      </w:r>
    </w:p>
    <w:p w14:paraId="1E7A6AE9" w14:textId="0685A9A5" w:rsidR="007879F3" w:rsidRPr="001E398C" w:rsidRDefault="007879F3" w:rsidP="007879F3">
      <w:pPr>
        <w:spacing w:beforeLines="50" w:before="120" w:afterLines="50" w:after="120"/>
        <w:outlineLvl w:val="0"/>
        <w:rPr>
          <w:rFonts w:cs="Times New Roman"/>
          <w:b/>
          <w:sz w:val="32"/>
          <w:szCs w:val="24"/>
        </w:rPr>
      </w:pPr>
      <w:r w:rsidRPr="001E398C">
        <w:rPr>
          <w:rFonts w:cs="Times New Roman"/>
          <w:b/>
          <w:sz w:val="32"/>
          <w:szCs w:val="24"/>
        </w:rPr>
        <w:t>IV. C</w:t>
      </w:r>
      <w:r w:rsidRPr="001E398C">
        <w:rPr>
          <w:rFonts w:cs="Times New Roman" w:hint="eastAsia"/>
          <w:b/>
          <w:sz w:val="32"/>
          <w:szCs w:val="24"/>
        </w:rPr>
        <w:t>onclusion</w:t>
      </w:r>
    </w:p>
    <w:p w14:paraId="70A2D409" w14:textId="61C90AC6" w:rsidR="00B5562B" w:rsidRPr="001E398C" w:rsidRDefault="0006369D" w:rsidP="00D8140B">
      <w:pPr>
        <w:ind w:firstLine="420"/>
      </w:pPr>
      <w:r w:rsidRPr="001E398C">
        <w:t>This paper firstly propose</w:t>
      </w:r>
      <w:r w:rsidR="008C3A8F" w:rsidRPr="001E398C">
        <w:t>s</w:t>
      </w:r>
      <w:r w:rsidRPr="001E398C">
        <w:t xml:space="preserve"> a method to calculation the MAC of RBS according to its architecture.</w:t>
      </w:r>
      <w:r w:rsidR="004A2814" w:rsidRPr="001E398C">
        <w:t xml:space="preserve"> To find the circuit in RBS that enable the MAC, a greedy strategy incorporate with the graph model is developed</w:t>
      </w:r>
      <w:r w:rsidR="00D8140B" w:rsidRPr="001E398C">
        <w:t xml:space="preserve"> to</w:t>
      </w:r>
      <w:r w:rsidR="004A2814" w:rsidRPr="001E398C">
        <w:t>.</w:t>
      </w:r>
      <w:r w:rsidR="00A34EF9" w:rsidRPr="001E398C">
        <w:t xml:space="preserve"> Then, the circuit model is </w:t>
      </w:r>
      <w:r w:rsidR="00D8140B" w:rsidRPr="001E398C">
        <w:t>employed to calculate the corresponding current value of the circuit found.</w:t>
      </w:r>
      <w:r w:rsidR="00D8140B" w:rsidRPr="001E398C">
        <w:rPr>
          <w:rFonts w:hint="eastAsia"/>
        </w:rPr>
        <w:t xml:space="preserve"> </w:t>
      </w:r>
      <w:r w:rsidR="007D5E18" w:rsidRPr="001E398C">
        <w:t>The</w:t>
      </w:r>
      <w:r w:rsidR="00D8140B" w:rsidRPr="001E398C">
        <w:t xml:space="preserve"> effectiveness of</w:t>
      </w:r>
      <w:r w:rsidR="007D5E18" w:rsidRPr="001E398C">
        <w:t xml:space="preserve"> proposed method </w:t>
      </w:r>
      <w:r w:rsidR="00607FD5">
        <w:t>is</w:t>
      </w:r>
      <w:r w:rsidR="007D5E18" w:rsidRPr="001E398C">
        <w:t xml:space="preserve"> tested on RBSs of varying structures and sizes. This work presents </w:t>
      </w:r>
      <w:r w:rsidR="007D5E18" w:rsidRPr="001E398C">
        <w:lastRenderedPageBreak/>
        <w:t>an effective approach</w:t>
      </w:r>
      <w:r w:rsidR="00AA4540" w:rsidRPr="001E398C">
        <w:t xml:space="preserve"> to evaluate the MAC of RBS, which is essential for design and management of the RBS</w:t>
      </w:r>
      <w:r w:rsidR="007D5E18" w:rsidRPr="001E398C">
        <w:t>. Future research could focus on developing new performance indicators for evaluating RBS performance using the currents and voltages obtained by this method, as well as modifying the equivalent model of the battery to enable more accurate simulations of RBS, including transient analysis.</w:t>
      </w:r>
    </w:p>
    <w:p w14:paraId="4ED3549A" w14:textId="0BF6F7FA" w:rsidR="00892206" w:rsidRPr="001E398C" w:rsidRDefault="00892206" w:rsidP="00892206">
      <w:pPr>
        <w:spacing w:beforeLines="50" w:before="120" w:afterLines="50" w:after="120"/>
        <w:outlineLvl w:val="0"/>
        <w:rPr>
          <w:rFonts w:cs="Times New Roman"/>
          <w:b/>
          <w:sz w:val="32"/>
          <w:szCs w:val="24"/>
        </w:rPr>
      </w:pPr>
      <w:commentRangeStart w:id="578"/>
      <w:commentRangeStart w:id="579"/>
      <w:r w:rsidRPr="001E398C">
        <w:rPr>
          <w:rFonts w:cs="Times New Roman"/>
          <w:b/>
          <w:sz w:val="32"/>
          <w:szCs w:val="24"/>
        </w:rPr>
        <w:t>Reference</w:t>
      </w:r>
      <w:commentRangeEnd w:id="578"/>
      <w:r w:rsidR="00C43308">
        <w:rPr>
          <w:rStyle w:val="ad"/>
        </w:rPr>
        <w:commentReference w:id="578"/>
      </w:r>
      <w:commentRangeEnd w:id="579"/>
      <w:r w:rsidR="00A85A87">
        <w:rPr>
          <w:rStyle w:val="ad"/>
        </w:rPr>
        <w:commentReference w:id="579"/>
      </w:r>
    </w:p>
    <w:p w14:paraId="31F04E09" w14:textId="77601BD7" w:rsidR="00FA4A99" w:rsidRPr="001E398C" w:rsidRDefault="00FA4A99" w:rsidP="00774331">
      <w:pPr>
        <w:pStyle w:val="af5"/>
        <w:widowControl w:val="0"/>
        <w:numPr>
          <w:ilvl w:val="0"/>
          <w:numId w:val="2"/>
        </w:numPr>
        <w:autoSpaceDE w:val="0"/>
        <w:autoSpaceDN w:val="0"/>
        <w:adjustRightInd w:val="0"/>
        <w:ind w:firstLineChars="0"/>
        <w:rPr>
          <w:rFonts w:eastAsia="LMRoman10-Regular-Identity-H" w:cs="Times New Roman"/>
          <w:kern w:val="0"/>
          <w:sz w:val="20"/>
          <w:szCs w:val="20"/>
        </w:rPr>
      </w:pPr>
      <w:r w:rsidRPr="001E398C">
        <w:rPr>
          <w:rFonts w:eastAsia="LMRoman10-Regular-Identity-H" w:cs="Times New Roman"/>
          <w:kern w:val="0"/>
          <w:sz w:val="20"/>
          <w:szCs w:val="20"/>
        </w:rPr>
        <w:t>L. M. S. de Siqueira and W. Peng, “Control strategy to smooth wind power</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 xml:space="preserve">output using battery energy storage system: A review,” </w:t>
      </w:r>
      <w:r w:rsidRPr="001E398C">
        <w:rPr>
          <w:rFonts w:eastAsia="LMRoman10-Italic-Identity-H" w:cs="Times New Roman"/>
          <w:i/>
          <w:iCs/>
          <w:kern w:val="0"/>
          <w:sz w:val="20"/>
          <w:szCs w:val="20"/>
        </w:rPr>
        <w:t>Journal of Energy</w:t>
      </w:r>
      <w:r w:rsidR="0084554E" w:rsidRPr="001E398C">
        <w:rPr>
          <w:rFonts w:eastAsia="LMRoman10-Regular-Identity-H" w:cs="Times New Roman"/>
          <w:kern w:val="0"/>
          <w:sz w:val="20"/>
          <w:szCs w:val="20"/>
        </w:rPr>
        <w:t xml:space="preserve"> </w:t>
      </w:r>
      <w:r w:rsidRPr="001E398C">
        <w:rPr>
          <w:rFonts w:eastAsia="LMRoman10-Italic-Identity-H" w:cs="Times New Roman"/>
          <w:i/>
          <w:iCs/>
          <w:kern w:val="0"/>
          <w:sz w:val="20"/>
          <w:szCs w:val="20"/>
        </w:rPr>
        <w:t>Storage</w:t>
      </w:r>
      <w:r w:rsidRPr="001E398C">
        <w:rPr>
          <w:rFonts w:eastAsia="LMRoman10-Regular-Identity-H" w:cs="Times New Roman"/>
          <w:kern w:val="0"/>
          <w:sz w:val="20"/>
          <w:szCs w:val="20"/>
        </w:rPr>
        <w:t>, vol. 35, p. 102252, Mar. 2021.</w:t>
      </w:r>
    </w:p>
    <w:p w14:paraId="25CB3A13" w14:textId="2E3C9A42" w:rsidR="00FA4A99" w:rsidRPr="001E398C" w:rsidRDefault="00FA4A99" w:rsidP="00774331">
      <w:pPr>
        <w:pStyle w:val="af5"/>
        <w:widowControl w:val="0"/>
        <w:numPr>
          <w:ilvl w:val="0"/>
          <w:numId w:val="2"/>
        </w:numPr>
        <w:autoSpaceDE w:val="0"/>
        <w:autoSpaceDN w:val="0"/>
        <w:adjustRightInd w:val="0"/>
        <w:ind w:firstLineChars="0"/>
        <w:rPr>
          <w:rFonts w:eastAsia="LMRoman10-Regular-Identity-H" w:cs="Times New Roman"/>
          <w:kern w:val="0"/>
          <w:sz w:val="20"/>
          <w:szCs w:val="20"/>
        </w:rPr>
      </w:pPr>
      <w:r w:rsidRPr="001E398C">
        <w:rPr>
          <w:rFonts w:eastAsia="LMRoman10-Regular-Identity-H" w:cs="Times New Roman"/>
          <w:kern w:val="0"/>
          <w:sz w:val="20"/>
          <w:szCs w:val="20"/>
        </w:rPr>
        <w:t xml:space="preserve">R. </w:t>
      </w:r>
      <w:proofErr w:type="spellStart"/>
      <w:r w:rsidRPr="001E398C">
        <w:rPr>
          <w:rFonts w:eastAsia="LMRoman10-Regular-Identity-H" w:cs="Times New Roman"/>
          <w:kern w:val="0"/>
          <w:sz w:val="20"/>
          <w:szCs w:val="20"/>
        </w:rPr>
        <w:t>Karandeh</w:t>
      </w:r>
      <w:proofErr w:type="spellEnd"/>
      <w:r w:rsidRPr="001E398C">
        <w:rPr>
          <w:rFonts w:eastAsia="LMRoman10-Regular-Identity-H" w:cs="Times New Roman"/>
          <w:kern w:val="0"/>
          <w:sz w:val="20"/>
          <w:szCs w:val="20"/>
        </w:rPr>
        <w:t xml:space="preserve">, T. </w:t>
      </w:r>
      <w:proofErr w:type="spellStart"/>
      <w:r w:rsidRPr="001E398C">
        <w:rPr>
          <w:rFonts w:eastAsia="LMRoman10-Regular-Identity-H" w:cs="Times New Roman"/>
          <w:kern w:val="0"/>
          <w:sz w:val="20"/>
          <w:szCs w:val="20"/>
        </w:rPr>
        <w:t>Lawanson</w:t>
      </w:r>
      <w:proofErr w:type="spellEnd"/>
      <w:r w:rsidRPr="001E398C">
        <w:rPr>
          <w:rFonts w:eastAsia="LMRoman10-Regular-Identity-H" w:cs="Times New Roman"/>
          <w:kern w:val="0"/>
          <w:sz w:val="20"/>
          <w:szCs w:val="20"/>
        </w:rPr>
        <w:t>, and V. Cecchi, “A Two-Stage Algorithm for</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Optimal</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Scheduling of Battery Energy Storage Systems for Peak-Shaving,”</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 xml:space="preserve">in </w:t>
      </w:r>
      <w:r w:rsidRPr="001E398C">
        <w:rPr>
          <w:rFonts w:eastAsia="LMRoman10-Italic-Identity-H" w:cs="Times New Roman"/>
          <w:i/>
          <w:iCs/>
          <w:kern w:val="0"/>
          <w:sz w:val="20"/>
          <w:szCs w:val="20"/>
        </w:rPr>
        <w:t>2019 North American Power Symposium (NAPS)</w:t>
      </w:r>
      <w:r w:rsidRPr="001E398C">
        <w:rPr>
          <w:rFonts w:eastAsia="LMRoman10-Regular-Identity-H" w:cs="Times New Roman"/>
          <w:kern w:val="0"/>
          <w:sz w:val="20"/>
          <w:szCs w:val="20"/>
        </w:rPr>
        <w:t>, pp. 1–6, Oct. 2019.</w:t>
      </w:r>
    </w:p>
    <w:p w14:paraId="4FD66CBA" w14:textId="65F69D28" w:rsidR="00FA4A99" w:rsidRPr="001E398C" w:rsidRDefault="00FA4A99" w:rsidP="00774331">
      <w:pPr>
        <w:pStyle w:val="af5"/>
        <w:widowControl w:val="0"/>
        <w:numPr>
          <w:ilvl w:val="0"/>
          <w:numId w:val="2"/>
        </w:numPr>
        <w:autoSpaceDE w:val="0"/>
        <w:autoSpaceDN w:val="0"/>
        <w:adjustRightInd w:val="0"/>
        <w:ind w:firstLineChars="0"/>
        <w:rPr>
          <w:rFonts w:eastAsia="LMRoman10-Regular-Identity-H" w:cs="Times New Roman"/>
          <w:kern w:val="0"/>
          <w:sz w:val="20"/>
          <w:szCs w:val="20"/>
        </w:rPr>
      </w:pPr>
      <w:r w:rsidRPr="001E398C">
        <w:rPr>
          <w:rFonts w:eastAsia="LMRoman10-Regular-Identity-H" w:cs="Times New Roman"/>
          <w:kern w:val="0"/>
          <w:sz w:val="20"/>
          <w:szCs w:val="20"/>
        </w:rPr>
        <w:t xml:space="preserve">Y. Yang, S. </w:t>
      </w:r>
      <w:proofErr w:type="spellStart"/>
      <w:r w:rsidRPr="001E398C">
        <w:rPr>
          <w:rFonts w:eastAsia="LMRoman10-Regular-Identity-H" w:cs="Times New Roman"/>
          <w:kern w:val="0"/>
          <w:sz w:val="20"/>
          <w:szCs w:val="20"/>
        </w:rPr>
        <w:t>Bremner</w:t>
      </w:r>
      <w:proofErr w:type="spellEnd"/>
      <w:r w:rsidRPr="001E398C">
        <w:rPr>
          <w:rFonts w:eastAsia="LMRoman10-Regular-Identity-H" w:cs="Times New Roman"/>
          <w:kern w:val="0"/>
          <w:sz w:val="20"/>
          <w:szCs w:val="20"/>
        </w:rPr>
        <w:t xml:space="preserve">, C. </w:t>
      </w:r>
      <w:proofErr w:type="spellStart"/>
      <w:r w:rsidRPr="001E398C">
        <w:rPr>
          <w:rFonts w:eastAsia="LMRoman10-Regular-Identity-H" w:cs="Times New Roman"/>
          <w:kern w:val="0"/>
          <w:sz w:val="20"/>
          <w:szCs w:val="20"/>
        </w:rPr>
        <w:t>Menictas</w:t>
      </w:r>
      <w:proofErr w:type="spellEnd"/>
      <w:r w:rsidRPr="001E398C">
        <w:rPr>
          <w:rFonts w:eastAsia="LMRoman10-Regular-Identity-H" w:cs="Times New Roman"/>
          <w:kern w:val="0"/>
          <w:sz w:val="20"/>
          <w:szCs w:val="20"/>
        </w:rPr>
        <w:t>, and M. Kay, “Battery energy storage</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 xml:space="preserve">system size determination in renewable energy systems: A review,” </w:t>
      </w:r>
      <w:r w:rsidRPr="001E398C">
        <w:rPr>
          <w:rFonts w:eastAsia="LMRoman10-Italic-Identity-H" w:cs="Times New Roman"/>
          <w:i/>
          <w:iCs/>
          <w:kern w:val="0"/>
          <w:sz w:val="20"/>
          <w:szCs w:val="20"/>
        </w:rPr>
        <w:t>Renewable</w:t>
      </w:r>
      <w:r w:rsidR="0084554E" w:rsidRPr="001E398C">
        <w:rPr>
          <w:rFonts w:eastAsia="LMRoman10-Regular-Identity-H" w:cs="Times New Roman"/>
          <w:kern w:val="0"/>
          <w:sz w:val="20"/>
          <w:szCs w:val="20"/>
        </w:rPr>
        <w:t xml:space="preserve"> </w:t>
      </w:r>
      <w:r w:rsidRPr="001E398C">
        <w:rPr>
          <w:rFonts w:eastAsia="LMRoman10-Italic-Identity-H" w:cs="Times New Roman"/>
          <w:i/>
          <w:iCs/>
          <w:kern w:val="0"/>
          <w:sz w:val="20"/>
          <w:szCs w:val="20"/>
        </w:rPr>
        <w:t>and Sustainable Energy Reviews</w:t>
      </w:r>
      <w:r w:rsidRPr="001E398C">
        <w:rPr>
          <w:rFonts w:eastAsia="LMRoman10-Regular-Identity-H" w:cs="Times New Roman"/>
          <w:kern w:val="0"/>
          <w:sz w:val="20"/>
          <w:szCs w:val="20"/>
        </w:rPr>
        <w:t>, vol. 91, pp. 109–125, Aug. 2018.</w:t>
      </w:r>
    </w:p>
    <w:p w14:paraId="52C0B0FA" w14:textId="40F7F6CD" w:rsidR="00FA4A99" w:rsidRPr="001E398C" w:rsidRDefault="00FA4A99" w:rsidP="00774331">
      <w:pPr>
        <w:pStyle w:val="af5"/>
        <w:widowControl w:val="0"/>
        <w:numPr>
          <w:ilvl w:val="0"/>
          <w:numId w:val="2"/>
        </w:numPr>
        <w:autoSpaceDE w:val="0"/>
        <w:autoSpaceDN w:val="0"/>
        <w:adjustRightInd w:val="0"/>
        <w:ind w:firstLineChars="0"/>
        <w:rPr>
          <w:rFonts w:eastAsia="LMRoman10-Regular-Identity-H" w:cs="Times New Roman"/>
          <w:kern w:val="0"/>
          <w:sz w:val="20"/>
          <w:szCs w:val="20"/>
        </w:rPr>
      </w:pPr>
      <w:r w:rsidRPr="001E398C">
        <w:rPr>
          <w:rFonts w:eastAsia="LMRoman10-Regular-Identity-H" w:cs="Times New Roman"/>
          <w:kern w:val="0"/>
          <w:sz w:val="20"/>
          <w:szCs w:val="20"/>
        </w:rPr>
        <w:t>J. Cho, S. Jeong, and Y. Kim, “Commercial and research battery technologies</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 xml:space="preserve">for electrical energy storage applications,” </w:t>
      </w:r>
      <w:r w:rsidRPr="001E398C">
        <w:rPr>
          <w:rFonts w:eastAsia="LMRoman10-Italic-Identity-H" w:cs="Times New Roman"/>
          <w:i/>
          <w:iCs/>
          <w:kern w:val="0"/>
          <w:sz w:val="20"/>
          <w:szCs w:val="20"/>
        </w:rPr>
        <w:t>Progress in Energy and</w:t>
      </w:r>
      <w:r w:rsidR="0084554E" w:rsidRPr="001E398C">
        <w:rPr>
          <w:rFonts w:eastAsia="LMRoman10-Regular-Identity-H" w:cs="Times New Roman"/>
          <w:kern w:val="0"/>
          <w:sz w:val="20"/>
          <w:szCs w:val="20"/>
        </w:rPr>
        <w:t xml:space="preserve"> </w:t>
      </w:r>
      <w:r w:rsidRPr="001E398C">
        <w:rPr>
          <w:rFonts w:eastAsia="LMRoman10-Italic-Identity-H" w:cs="Times New Roman"/>
          <w:i/>
          <w:iCs/>
          <w:kern w:val="0"/>
          <w:sz w:val="20"/>
          <w:szCs w:val="20"/>
        </w:rPr>
        <w:t>Combustion Science</w:t>
      </w:r>
      <w:r w:rsidRPr="001E398C">
        <w:rPr>
          <w:rFonts w:eastAsia="LMRoman10-Regular-Identity-H" w:cs="Times New Roman"/>
          <w:kern w:val="0"/>
          <w:sz w:val="20"/>
          <w:szCs w:val="20"/>
        </w:rPr>
        <w:t>, vol. 48, pp. 84–101, June 2015.</w:t>
      </w:r>
    </w:p>
    <w:p w14:paraId="0DFDEC3C" w14:textId="03C3E633" w:rsidR="00FA4A99" w:rsidRPr="001E398C" w:rsidRDefault="00FA4A99" w:rsidP="00774331">
      <w:pPr>
        <w:pStyle w:val="af5"/>
        <w:widowControl w:val="0"/>
        <w:numPr>
          <w:ilvl w:val="0"/>
          <w:numId w:val="2"/>
        </w:numPr>
        <w:autoSpaceDE w:val="0"/>
        <w:autoSpaceDN w:val="0"/>
        <w:adjustRightInd w:val="0"/>
        <w:ind w:firstLineChars="0"/>
        <w:rPr>
          <w:rFonts w:eastAsia="LMRoman10-Regular-Identity-H" w:cs="Times New Roman"/>
          <w:kern w:val="0"/>
          <w:sz w:val="20"/>
          <w:szCs w:val="20"/>
        </w:rPr>
      </w:pPr>
      <w:r w:rsidRPr="001E398C">
        <w:rPr>
          <w:rFonts w:eastAsia="LMRoman10-Regular-Identity-H" w:cs="Times New Roman"/>
          <w:kern w:val="0"/>
          <w:sz w:val="20"/>
          <w:szCs w:val="20"/>
        </w:rPr>
        <w:t>N. Yang, X. Zhang, B. Shang, and G. Li, “Unbalanced discharging and</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aging due to temperature differences among the cells in a lithium-ion battery</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 xml:space="preserve">pack with parallel combination,” </w:t>
      </w:r>
      <w:r w:rsidRPr="001E398C">
        <w:rPr>
          <w:rFonts w:eastAsia="LMRoman10-Italic-Identity-H" w:cs="Times New Roman"/>
          <w:i/>
          <w:iCs/>
          <w:kern w:val="0"/>
          <w:sz w:val="20"/>
          <w:szCs w:val="20"/>
        </w:rPr>
        <w:t>Journal of Power Sources</w:t>
      </w:r>
      <w:r w:rsidRPr="001E398C">
        <w:rPr>
          <w:rFonts w:eastAsia="LMRoman10-Regular-Identity-H" w:cs="Times New Roman"/>
          <w:kern w:val="0"/>
          <w:sz w:val="20"/>
          <w:szCs w:val="20"/>
        </w:rPr>
        <w:t>, vol. 306,</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pp. 733–741, Feb. 2016.</w:t>
      </w:r>
    </w:p>
    <w:p w14:paraId="62C2774B" w14:textId="0D62F032" w:rsidR="00FA4A99" w:rsidRPr="001E398C" w:rsidRDefault="00FA4A99" w:rsidP="00774331">
      <w:pPr>
        <w:pStyle w:val="af5"/>
        <w:widowControl w:val="0"/>
        <w:numPr>
          <w:ilvl w:val="0"/>
          <w:numId w:val="2"/>
        </w:numPr>
        <w:autoSpaceDE w:val="0"/>
        <w:autoSpaceDN w:val="0"/>
        <w:adjustRightInd w:val="0"/>
        <w:ind w:firstLineChars="0"/>
        <w:rPr>
          <w:rFonts w:eastAsia="LMRoman10-Regular-Identity-H" w:cs="Times New Roman"/>
          <w:kern w:val="0"/>
          <w:sz w:val="20"/>
          <w:szCs w:val="20"/>
        </w:rPr>
      </w:pPr>
      <w:r w:rsidRPr="001E398C">
        <w:rPr>
          <w:rFonts w:eastAsia="LMRoman10-Regular-Identity-H" w:cs="Times New Roman"/>
          <w:kern w:val="0"/>
          <w:sz w:val="20"/>
          <w:szCs w:val="20"/>
        </w:rPr>
        <w:t>F. Feng, X. Hu, L. Hu, F. Hu, Y. Li, and L. Zhang, “Propagation mechanisms</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and diagnosis of parameter inconsistency within Li-Ion battery</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 xml:space="preserve">packs,” </w:t>
      </w:r>
      <w:r w:rsidRPr="001E398C">
        <w:rPr>
          <w:rFonts w:eastAsia="LMRoman10-Italic-Identity-H" w:cs="Times New Roman"/>
          <w:i/>
          <w:iCs/>
          <w:kern w:val="0"/>
          <w:sz w:val="20"/>
          <w:szCs w:val="20"/>
        </w:rPr>
        <w:t>Renewable and Sustainable Energy Reviews</w:t>
      </w:r>
      <w:r w:rsidRPr="001E398C">
        <w:rPr>
          <w:rFonts w:eastAsia="LMRoman10-Regular-Identity-H" w:cs="Times New Roman"/>
          <w:kern w:val="0"/>
          <w:sz w:val="20"/>
          <w:szCs w:val="20"/>
        </w:rPr>
        <w:t>, vol. 112, pp. 102–113,</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Sept. 2019.</w:t>
      </w:r>
    </w:p>
    <w:p w14:paraId="6E208C81" w14:textId="27A57473" w:rsidR="00FA4A99" w:rsidRPr="001E398C" w:rsidRDefault="00FA4A99" w:rsidP="00774331">
      <w:pPr>
        <w:pStyle w:val="af5"/>
        <w:widowControl w:val="0"/>
        <w:numPr>
          <w:ilvl w:val="0"/>
          <w:numId w:val="2"/>
        </w:numPr>
        <w:autoSpaceDE w:val="0"/>
        <w:autoSpaceDN w:val="0"/>
        <w:adjustRightInd w:val="0"/>
        <w:ind w:firstLineChars="0"/>
        <w:rPr>
          <w:rFonts w:eastAsia="LMRoman10-Italic-Identity-H" w:cs="Times New Roman"/>
          <w:i/>
          <w:iCs/>
          <w:kern w:val="0"/>
          <w:sz w:val="20"/>
          <w:szCs w:val="20"/>
        </w:rPr>
      </w:pPr>
      <w:r w:rsidRPr="001E398C">
        <w:rPr>
          <w:rFonts w:eastAsia="LMRoman10-Regular-Identity-H" w:cs="Times New Roman"/>
          <w:kern w:val="0"/>
          <w:sz w:val="20"/>
          <w:szCs w:val="20"/>
        </w:rPr>
        <w:t xml:space="preserve">B. Lawson, “A Software Configurable Battery,” </w:t>
      </w:r>
      <w:r w:rsidRPr="001E398C">
        <w:rPr>
          <w:rFonts w:eastAsia="LMRoman10-Italic-Identity-H" w:cs="Times New Roman"/>
          <w:i/>
          <w:iCs/>
          <w:kern w:val="0"/>
          <w:sz w:val="20"/>
          <w:szCs w:val="20"/>
        </w:rPr>
        <w:t>EVS26 International Battery,</w:t>
      </w:r>
      <w:r w:rsidR="0084554E" w:rsidRPr="001E398C">
        <w:rPr>
          <w:rFonts w:eastAsia="LMRoman10-Italic-Identity-H" w:cs="Times New Roman"/>
          <w:i/>
          <w:iCs/>
          <w:kern w:val="0"/>
          <w:sz w:val="20"/>
          <w:szCs w:val="20"/>
        </w:rPr>
        <w:t xml:space="preserve"> </w:t>
      </w:r>
      <w:r w:rsidRPr="001E398C">
        <w:rPr>
          <w:rFonts w:eastAsia="LMRoman10-Italic-Identity-H" w:cs="Times New Roman"/>
          <w:i/>
          <w:iCs/>
          <w:kern w:val="0"/>
          <w:sz w:val="20"/>
          <w:szCs w:val="20"/>
        </w:rPr>
        <w:t>Hybrid and Fuel Cell Electric Vehicle Symposium</w:t>
      </w:r>
      <w:r w:rsidRPr="001E398C">
        <w:rPr>
          <w:rFonts w:eastAsia="LMRoman10-Regular-Identity-H" w:cs="Times New Roman"/>
          <w:kern w:val="0"/>
          <w:sz w:val="20"/>
          <w:szCs w:val="20"/>
        </w:rPr>
        <w:t>, 2012.</w:t>
      </w:r>
    </w:p>
    <w:p w14:paraId="356B477D" w14:textId="117121CB" w:rsidR="00FA4A99" w:rsidRPr="001E398C" w:rsidRDefault="00FA4A99" w:rsidP="00774331">
      <w:pPr>
        <w:pStyle w:val="af5"/>
        <w:widowControl w:val="0"/>
        <w:numPr>
          <w:ilvl w:val="0"/>
          <w:numId w:val="2"/>
        </w:numPr>
        <w:autoSpaceDE w:val="0"/>
        <w:autoSpaceDN w:val="0"/>
        <w:adjustRightInd w:val="0"/>
        <w:ind w:firstLineChars="0"/>
        <w:rPr>
          <w:rFonts w:eastAsia="LMRoman10-Regular-Identity-H" w:cs="Times New Roman"/>
          <w:kern w:val="0"/>
          <w:sz w:val="20"/>
          <w:szCs w:val="20"/>
        </w:rPr>
      </w:pPr>
      <w:r w:rsidRPr="001E398C">
        <w:rPr>
          <w:rFonts w:eastAsia="LMRoman10-Regular-Identity-H" w:cs="Times New Roman"/>
          <w:kern w:val="0"/>
          <w:sz w:val="20"/>
          <w:szCs w:val="20"/>
        </w:rPr>
        <w:t xml:space="preserve">H. </w:t>
      </w:r>
      <w:proofErr w:type="spellStart"/>
      <w:r w:rsidRPr="001E398C">
        <w:rPr>
          <w:rFonts w:eastAsia="LMRoman10-Regular-Identity-H" w:cs="Times New Roman"/>
          <w:kern w:val="0"/>
          <w:sz w:val="20"/>
          <w:szCs w:val="20"/>
        </w:rPr>
        <w:t>Visairo</w:t>
      </w:r>
      <w:proofErr w:type="spellEnd"/>
      <w:r w:rsidRPr="001E398C">
        <w:rPr>
          <w:rFonts w:eastAsia="LMRoman10-Regular-Identity-H" w:cs="Times New Roman"/>
          <w:kern w:val="0"/>
          <w:sz w:val="20"/>
          <w:szCs w:val="20"/>
        </w:rPr>
        <w:t xml:space="preserve"> and P. Kumar, “A reconfigurable battery pack for improving</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 xml:space="preserve">power conversion efficiency in portable devices,” </w:t>
      </w:r>
      <w:r w:rsidRPr="001E398C">
        <w:rPr>
          <w:rFonts w:eastAsia="LMRoman10-Italic-Identity-H" w:cs="Times New Roman"/>
          <w:i/>
          <w:iCs/>
          <w:kern w:val="0"/>
          <w:sz w:val="20"/>
          <w:szCs w:val="20"/>
        </w:rPr>
        <w:t>2008 7th International</w:t>
      </w:r>
      <w:r w:rsidR="0084554E" w:rsidRPr="001E398C">
        <w:rPr>
          <w:rFonts w:eastAsia="LMRoman10-Regular-Identity-H" w:cs="Times New Roman"/>
          <w:kern w:val="0"/>
          <w:sz w:val="20"/>
          <w:szCs w:val="20"/>
        </w:rPr>
        <w:t xml:space="preserve"> </w:t>
      </w:r>
      <w:r w:rsidRPr="001E398C">
        <w:rPr>
          <w:rFonts w:eastAsia="LMRoman10-Italic-Identity-H" w:cs="Times New Roman"/>
          <w:i/>
          <w:iCs/>
          <w:kern w:val="0"/>
          <w:sz w:val="20"/>
          <w:szCs w:val="20"/>
        </w:rPr>
        <w:t>Caribbean Conference on Devices, Circuits and Systems</w:t>
      </w:r>
      <w:r w:rsidRPr="001E398C">
        <w:rPr>
          <w:rFonts w:eastAsia="LMRoman10-Regular-Identity-H" w:cs="Times New Roman"/>
          <w:kern w:val="0"/>
          <w:sz w:val="20"/>
          <w:szCs w:val="20"/>
        </w:rPr>
        <w:t>, pp. 1–6, Apr.</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2008.</w:t>
      </w:r>
    </w:p>
    <w:p w14:paraId="30B66403" w14:textId="3C2A1D32" w:rsidR="00FA4A99" w:rsidRPr="001E398C" w:rsidRDefault="00FA4A99" w:rsidP="00774331">
      <w:pPr>
        <w:pStyle w:val="af5"/>
        <w:widowControl w:val="0"/>
        <w:numPr>
          <w:ilvl w:val="0"/>
          <w:numId w:val="2"/>
        </w:numPr>
        <w:autoSpaceDE w:val="0"/>
        <w:autoSpaceDN w:val="0"/>
        <w:adjustRightInd w:val="0"/>
        <w:ind w:firstLineChars="0"/>
        <w:rPr>
          <w:rFonts w:eastAsia="LMRoman10-Regular-Identity-H" w:cs="Times New Roman"/>
          <w:kern w:val="0"/>
          <w:sz w:val="20"/>
          <w:szCs w:val="20"/>
        </w:rPr>
      </w:pPr>
      <w:r w:rsidRPr="001E398C">
        <w:rPr>
          <w:rFonts w:eastAsia="LMRoman10-Regular-Identity-H" w:cs="Times New Roman"/>
          <w:kern w:val="0"/>
          <w:sz w:val="20"/>
          <w:szCs w:val="20"/>
        </w:rPr>
        <w:t xml:space="preserve">W. Han, T. </w:t>
      </w:r>
      <w:proofErr w:type="spellStart"/>
      <w:r w:rsidRPr="001E398C">
        <w:rPr>
          <w:rFonts w:eastAsia="LMRoman10-Regular-Identity-H" w:cs="Times New Roman"/>
          <w:kern w:val="0"/>
          <w:sz w:val="20"/>
          <w:szCs w:val="20"/>
        </w:rPr>
        <w:t>Wik</w:t>
      </w:r>
      <w:proofErr w:type="spellEnd"/>
      <w:r w:rsidRPr="001E398C">
        <w:rPr>
          <w:rFonts w:eastAsia="LMRoman10-Regular-Identity-H" w:cs="Times New Roman"/>
          <w:kern w:val="0"/>
          <w:sz w:val="20"/>
          <w:szCs w:val="20"/>
        </w:rPr>
        <w:t>, A. Kersten, G. Dong, and C. Zou, “Next-Generation</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Battery</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 xml:space="preserve">Management Systems: Dynamic Reconfiguration,” </w:t>
      </w:r>
      <w:r w:rsidRPr="001E398C">
        <w:rPr>
          <w:rFonts w:eastAsia="LMRoman10-Italic-Identity-H" w:cs="Times New Roman"/>
          <w:i/>
          <w:iCs/>
          <w:kern w:val="0"/>
          <w:sz w:val="20"/>
          <w:szCs w:val="20"/>
        </w:rPr>
        <w:t>IEEE Industrial</w:t>
      </w:r>
      <w:r w:rsidR="0084554E" w:rsidRPr="001E398C">
        <w:rPr>
          <w:rFonts w:eastAsia="LMRoman10-Regular-Identity-H" w:cs="Times New Roman"/>
          <w:kern w:val="0"/>
          <w:sz w:val="20"/>
          <w:szCs w:val="20"/>
        </w:rPr>
        <w:t xml:space="preserve"> </w:t>
      </w:r>
      <w:r w:rsidRPr="001E398C">
        <w:rPr>
          <w:rFonts w:eastAsia="LMRoman10-Italic-Identity-H" w:cs="Times New Roman"/>
          <w:i/>
          <w:iCs/>
          <w:kern w:val="0"/>
          <w:sz w:val="20"/>
          <w:szCs w:val="20"/>
        </w:rPr>
        <w:t>Electronics Magazine</w:t>
      </w:r>
      <w:r w:rsidRPr="001E398C">
        <w:rPr>
          <w:rFonts w:eastAsia="LMRoman10-Regular-Identity-H" w:cs="Times New Roman"/>
          <w:kern w:val="0"/>
          <w:sz w:val="20"/>
          <w:szCs w:val="20"/>
        </w:rPr>
        <w:t>, vol. 14, pp. 20–31, Dec. 2020.</w:t>
      </w:r>
    </w:p>
    <w:p w14:paraId="1C93FB2D" w14:textId="36AEE6B3" w:rsidR="00967C51" w:rsidRPr="001E398C" w:rsidRDefault="00FA4A99" w:rsidP="00774331">
      <w:pPr>
        <w:pStyle w:val="af5"/>
        <w:widowControl w:val="0"/>
        <w:numPr>
          <w:ilvl w:val="0"/>
          <w:numId w:val="2"/>
        </w:numPr>
        <w:autoSpaceDE w:val="0"/>
        <w:autoSpaceDN w:val="0"/>
        <w:adjustRightInd w:val="0"/>
        <w:ind w:firstLineChars="0"/>
        <w:rPr>
          <w:rFonts w:eastAsia="LMRoman10-Regular-Identity-H" w:cs="Times New Roman"/>
          <w:kern w:val="0"/>
          <w:sz w:val="20"/>
          <w:szCs w:val="20"/>
        </w:rPr>
      </w:pPr>
      <w:r w:rsidRPr="001E398C">
        <w:rPr>
          <w:rFonts w:eastAsia="LMRoman10-Regular-Identity-H" w:cs="Times New Roman"/>
          <w:kern w:val="0"/>
          <w:sz w:val="20"/>
          <w:szCs w:val="20"/>
        </w:rPr>
        <w:t>H. Kim and K. G. Shin, “Dependable, efficient, scalable architecture for</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 xml:space="preserve">management of large-scale batteries,” in </w:t>
      </w:r>
      <w:r w:rsidRPr="001E398C">
        <w:rPr>
          <w:rFonts w:eastAsia="LMRoman10-Italic-Identity-H" w:cs="Times New Roman"/>
          <w:i/>
          <w:iCs/>
          <w:kern w:val="0"/>
          <w:sz w:val="20"/>
          <w:szCs w:val="20"/>
        </w:rPr>
        <w:t>Proceedings of the 1st ACM/IEEE</w:t>
      </w:r>
      <w:r w:rsidR="0084554E" w:rsidRPr="001E398C">
        <w:rPr>
          <w:rFonts w:eastAsia="LMRoman10-Regular-Identity-H" w:cs="Times New Roman"/>
          <w:kern w:val="0"/>
          <w:sz w:val="20"/>
          <w:szCs w:val="20"/>
        </w:rPr>
        <w:t xml:space="preserve"> </w:t>
      </w:r>
      <w:r w:rsidRPr="001E398C">
        <w:rPr>
          <w:rFonts w:eastAsia="LMRoman10-Italic-Identity-H" w:cs="Times New Roman"/>
          <w:i/>
          <w:iCs/>
          <w:kern w:val="0"/>
          <w:sz w:val="20"/>
          <w:szCs w:val="20"/>
        </w:rPr>
        <w:t>International Conference on Cyber-Physical Systems</w:t>
      </w:r>
      <w:r w:rsidRPr="001E398C">
        <w:rPr>
          <w:rFonts w:eastAsia="LMRoman10-Regular-Identity-H" w:cs="Times New Roman"/>
          <w:kern w:val="0"/>
          <w:sz w:val="20"/>
          <w:szCs w:val="20"/>
        </w:rPr>
        <w:t>, ICCPS ’10, (New</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York, NY, USA), pp. 178–187, Association for Computing Machinery, Apr.</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2010.</w:t>
      </w:r>
    </w:p>
    <w:p w14:paraId="602A5C42" w14:textId="5422386D" w:rsidR="00B5562B" w:rsidRPr="001E398C" w:rsidRDefault="00B5562B" w:rsidP="0084554E">
      <w:pPr>
        <w:spacing w:line="240" w:lineRule="auto"/>
        <w:ind w:firstLine="420"/>
      </w:pPr>
    </w:p>
    <w:p w14:paraId="3FDB8F61" w14:textId="651857A6" w:rsidR="00B5562B" w:rsidRPr="001E398C" w:rsidRDefault="00B5562B" w:rsidP="0065306C">
      <w:pPr>
        <w:spacing w:line="240" w:lineRule="auto"/>
        <w:ind w:firstLine="420"/>
      </w:pPr>
    </w:p>
    <w:p w14:paraId="286B3179" w14:textId="3355C1E7" w:rsidR="00B5562B" w:rsidRPr="001E398C" w:rsidRDefault="00B5562B" w:rsidP="000306CF">
      <w:pPr>
        <w:spacing w:line="240" w:lineRule="auto"/>
      </w:pPr>
    </w:p>
    <w:p w14:paraId="3BEB43E5" w14:textId="77777777" w:rsidR="00B5562B" w:rsidRPr="001E398C" w:rsidRDefault="00B5562B" w:rsidP="000306CF">
      <w:pPr>
        <w:spacing w:line="240" w:lineRule="auto"/>
      </w:pPr>
    </w:p>
    <w:sectPr w:rsidR="00B5562B" w:rsidRPr="001E398C" w:rsidSect="00B47C20">
      <w:pgSz w:w="11900" w:h="16840" w:code="9"/>
      <w:pgMar w:top="1474" w:right="1701" w:bottom="1474" w:left="1701" w:header="851" w:footer="992" w:gutter="0"/>
      <w:cols w:space="425"/>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hengQian" w:date="2023-04-30T22:48:00Z" w:initials="C">
    <w:p w14:paraId="17B3EA76" w14:textId="3112F3E9" w:rsidR="00A2367E" w:rsidRDefault="00A2367E">
      <w:pPr>
        <w:pStyle w:val="ae"/>
      </w:pPr>
      <w:r>
        <w:rPr>
          <w:rStyle w:val="ad"/>
        </w:rPr>
        <w:annotationRef/>
      </w:r>
      <w:r>
        <w:rPr>
          <w:rFonts w:hint="eastAsia"/>
        </w:rPr>
        <w:t>这篇文章的本质是提出一个优化</w:t>
      </w:r>
      <w:r>
        <w:rPr>
          <w:rFonts w:hint="eastAsia"/>
        </w:rPr>
        <w:t>MAC</w:t>
      </w:r>
      <w:r>
        <w:rPr>
          <w:rFonts w:hint="eastAsia"/>
        </w:rPr>
        <w:t>的方法，用来制定最优的</w:t>
      </w:r>
      <w:r>
        <w:rPr>
          <w:rFonts w:hint="eastAsia"/>
        </w:rPr>
        <w:t>RBS</w:t>
      </w:r>
      <w:r>
        <w:rPr>
          <w:rFonts w:hint="eastAsia"/>
        </w:rPr>
        <w:t>开关连接策略？</w:t>
      </w:r>
    </w:p>
  </w:comment>
  <w:comment w:id="1" w:author="Hua Guangbin" w:date="2023-05-01T10:00:00Z" w:initials="HG">
    <w:p w14:paraId="0B9E49C8" w14:textId="736BA0AB" w:rsidR="00A2367E" w:rsidRPr="009D07A9" w:rsidRDefault="00A2367E">
      <w:pPr>
        <w:pStyle w:val="ae"/>
      </w:pPr>
      <w:r>
        <w:rPr>
          <w:rStyle w:val="ad"/>
        </w:rPr>
        <w:annotationRef/>
      </w:r>
      <w:r>
        <w:rPr>
          <w:rFonts w:hint="eastAsia"/>
        </w:rPr>
        <w:t>对给定结构的</w:t>
      </w:r>
      <w:r>
        <w:rPr>
          <w:rFonts w:hint="eastAsia"/>
        </w:rPr>
        <w:t>RBS</w:t>
      </w:r>
      <w:r>
        <w:rPr>
          <w:rFonts w:hint="eastAsia"/>
        </w:rPr>
        <w:t>，用我们的方法可以计算它的</w:t>
      </w:r>
      <w:r>
        <w:rPr>
          <w:rFonts w:hint="eastAsia"/>
        </w:rPr>
        <w:t>MAC</w:t>
      </w:r>
      <w:r>
        <w:rPr>
          <w:rFonts w:hint="eastAsia"/>
        </w:rPr>
        <w:t>是多少，以及相应的开关闭合方案。</w:t>
      </w:r>
    </w:p>
  </w:comment>
  <w:comment w:id="2" w:author="ChengQian" w:date="2023-05-03T10:49:00Z" w:initials="C">
    <w:p w14:paraId="5366958D" w14:textId="24CC258E" w:rsidR="00A2367E" w:rsidRDefault="00A2367E">
      <w:pPr>
        <w:pStyle w:val="ae"/>
      </w:pPr>
      <w:r>
        <w:rPr>
          <w:rStyle w:val="ad"/>
        </w:rPr>
        <w:annotationRef/>
      </w:r>
      <w:r>
        <w:rPr>
          <w:rFonts w:hint="eastAsia"/>
        </w:rPr>
        <w:t>这个是表象，我们需要挖掘这么做的意义和贡献，即解决了什么前人没有解决的问题</w:t>
      </w:r>
    </w:p>
  </w:comment>
  <w:comment w:id="3" w:author="Hua Guangbin" w:date="2023-05-03T14:49:00Z" w:initials="HG">
    <w:p w14:paraId="6D642B46" w14:textId="16D3E7F2" w:rsidR="00DA32B1" w:rsidRPr="00DA32B1" w:rsidRDefault="00DA32B1">
      <w:pPr>
        <w:pStyle w:val="ae"/>
        <w:rPr>
          <w:rFonts w:hint="eastAsia"/>
        </w:rPr>
      </w:pPr>
      <w:r>
        <w:rPr>
          <w:rStyle w:val="ad"/>
        </w:rPr>
        <w:annotationRef/>
      </w:r>
      <w:r>
        <w:rPr>
          <w:rFonts w:hint="eastAsia"/>
        </w:rPr>
        <w:t>应用层面，解释</w:t>
      </w:r>
      <w:r>
        <w:rPr>
          <w:rFonts w:hint="eastAsia"/>
        </w:rPr>
        <w:t>MAC</w:t>
      </w:r>
      <w:r>
        <w:rPr>
          <w:rFonts w:hint="eastAsia"/>
        </w:rPr>
        <w:t>和闭合方案，仅文字说明。</w:t>
      </w:r>
      <w:r>
        <w:rPr>
          <w:rFonts w:hint="eastAsia"/>
        </w:rPr>
        <w:t>#TODO</w:t>
      </w:r>
    </w:p>
  </w:comment>
  <w:comment w:id="21" w:author="ChengQian" w:date="2023-04-30T10:46:00Z" w:initials="C">
    <w:p w14:paraId="0EF099A7" w14:textId="144BFC29" w:rsidR="00A2367E" w:rsidRDefault="00A2367E">
      <w:pPr>
        <w:pStyle w:val="ae"/>
      </w:pPr>
      <w:r>
        <w:rPr>
          <w:rStyle w:val="ad"/>
        </w:rPr>
        <w:annotationRef/>
      </w:r>
      <w:r>
        <w:rPr>
          <w:rFonts w:hint="eastAsia"/>
        </w:rPr>
        <w:t>MAC</w:t>
      </w:r>
      <w:r>
        <w:rPr>
          <w:rFonts w:hint="eastAsia"/>
        </w:rPr>
        <w:t>是什么时候提出来的，有没有被广泛认可？</w:t>
      </w:r>
    </w:p>
  </w:comment>
  <w:comment w:id="22" w:author="Hua Guangbin" w:date="2023-05-01T10:27:00Z" w:initials="HG">
    <w:p w14:paraId="2AF2E794" w14:textId="07B0C8C5" w:rsidR="00A2367E" w:rsidRDefault="00A2367E">
      <w:pPr>
        <w:pStyle w:val="ae"/>
      </w:pPr>
      <w:r>
        <w:rPr>
          <w:rStyle w:val="ad"/>
        </w:rPr>
        <w:annotationRef/>
      </w:r>
      <w:r>
        <w:rPr>
          <w:rFonts w:hint="eastAsia"/>
        </w:rPr>
        <w:t>尚没有文献明确提出和广泛认可，仅在一份博士学位论文（</w:t>
      </w:r>
      <w:r w:rsidRPr="001A66AF">
        <w:t>https://mediatum.ub.tum.de/doc/1315655/1315655.pdf</w:t>
      </w:r>
      <w:r>
        <w:rPr>
          <w:rFonts w:hint="eastAsia"/>
        </w:rPr>
        <w:t>）和一份专利（</w:t>
      </w:r>
      <w:r w:rsidRPr="001A66AF">
        <w:t>https://patentimages.storage.googleapis.com/82/90/a8/caaad1de72a444/TW202247561A.pdf</w:t>
      </w:r>
      <w:r>
        <w:rPr>
          <w:rFonts w:hint="eastAsia"/>
        </w:rPr>
        <w:t>）的部分章节提到。</w:t>
      </w:r>
    </w:p>
  </w:comment>
  <w:comment w:id="23" w:author="ChengQian" w:date="2023-05-03T10:50:00Z" w:initials="C">
    <w:p w14:paraId="20678DD5" w14:textId="64AEA821" w:rsidR="00A2367E" w:rsidRDefault="00A2367E">
      <w:pPr>
        <w:pStyle w:val="ae"/>
      </w:pPr>
      <w:r>
        <w:rPr>
          <w:rStyle w:val="ad"/>
        </w:rPr>
        <w:annotationRef/>
      </w:r>
      <w:r w:rsidR="006810E9">
        <w:rPr>
          <w:rFonts w:hint="eastAsia"/>
        </w:rPr>
        <w:t>那需要在综述和方法部分详细介绍</w:t>
      </w:r>
      <w:r w:rsidR="006810E9">
        <w:rPr>
          <w:rFonts w:hint="eastAsia"/>
        </w:rPr>
        <w:t>MAC</w:t>
      </w:r>
      <w:r w:rsidR="006810E9">
        <w:rPr>
          <w:rFonts w:hint="eastAsia"/>
        </w:rPr>
        <w:t>这个参数</w:t>
      </w:r>
    </w:p>
  </w:comment>
  <w:comment w:id="29" w:author="ChengQian" w:date="2023-04-24T15:41:00Z" w:initials="C">
    <w:p w14:paraId="28536308" w14:textId="37FB1AEF" w:rsidR="00A2367E" w:rsidRDefault="00A2367E">
      <w:pPr>
        <w:pStyle w:val="ae"/>
      </w:pPr>
      <w:r>
        <w:rPr>
          <w:rStyle w:val="ad"/>
        </w:rPr>
        <w:annotationRef/>
      </w:r>
      <w:r>
        <w:rPr>
          <w:rFonts w:hint="eastAsia"/>
        </w:rPr>
        <w:t>I</w:t>
      </w:r>
      <w:r>
        <w:t>n this paper, the MAC of the RBS is calculated by using …</w:t>
      </w:r>
    </w:p>
  </w:comment>
  <w:comment w:id="30" w:author="Hua Guangbin" w:date="2023-05-01T10:33:00Z" w:initials="HG">
    <w:p w14:paraId="054A78F9" w14:textId="7511A1CD" w:rsidR="00A2367E" w:rsidRDefault="00A2367E">
      <w:pPr>
        <w:pStyle w:val="ae"/>
      </w:pPr>
      <w:r>
        <w:rPr>
          <w:rStyle w:val="ad"/>
        </w:rPr>
        <w:annotationRef/>
      </w:r>
      <w:r>
        <w:rPr>
          <w:rFonts w:hint="eastAsia"/>
        </w:rPr>
        <w:t>指的是</w:t>
      </w:r>
      <w:r>
        <w:rPr>
          <w:rFonts w:hint="eastAsia"/>
        </w:rPr>
        <w:t>MAC</w:t>
      </w:r>
      <w:r>
        <w:rPr>
          <w:rFonts w:hint="eastAsia"/>
        </w:rPr>
        <w:t>的定义，还是我们的具体求解方法？</w:t>
      </w:r>
    </w:p>
  </w:comment>
  <w:comment w:id="31" w:author="ChengQian" w:date="2023-05-03T10:50:00Z" w:initials="C">
    <w:p w14:paraId="4E366A09" w14:textId="229099C3" w:rsidR="00A2367E" w:rsidRDefault="00A2367E">
      <w:pPr>
        <w:pStyle w:val="ae"/>
      </w:pPr>
      <w:r>
        <w:rPr>
          <w:rStyle w:val="ad"/>
        </w:rPr>
        <w:annotationRef/>
      </w:r>
      <w:r>
        <w:rPr>
          <w:rFonts w:hint="eastAsia"/>
        </w:rPr>
        <w:t>我们的求解方法</w:t>
      </w:r>
    </w:p>
  </w:comment>
  <w:comment w:id="52" w:author="ChengQian" w:date="2023-04-24T15:45:00Z" w:initials="C">
    <w:p w14:paraId="0E2CAE64" w14:textId="3871AFD6" w:rsidR="00A2367E" w:rsidRDefault="00A2367E">
      <w:pPr>
        <w:pStyle w:val="ae"/>
      </w:pPr>
      <w:r>
        <w:rPr>
          <w:rStyle w:val="ad"/>
        </w:rPr>
        <w:annotationRef/>
      </w:r>
      <w:r>
        <w:rPr>
          <w:rFonts w:hint="eastAsia"/>
        </w:rPr>
        <w:t>电动车领域一般提</w:t>
      </w:r>
      <w:r>
        <w:rPr>
          <w:rFonts w:hint="eastAsia"/>
        </w:rPr>
        <w:t>B</w:t>
      </w:r>
      <w:r>
        <w:t>ESS</w:t>
      </w:r>
      <w:r>
        <w:rPr>
          <w:rFonts w:hint="eastAsia"/>
        </w:rPr>
        <w:t>么？</w:t>
      </w:r>
    </w:p>
  </w:comment>
  <w:comment w:id="53" w:author="Hua Guangbin" w:date="2023-05-01T10:47:00Z" w:initials="HG">
    <w:p w14:paraId="5C9EBBFA" w14:textId="77777777" w:rsidR="00A2367E" w:rsidRDefault="00A2367E" w:rsidP="008E36C5">
      <w:pPr>
        <w:pStyle w:val="ae"/>
      </w:pPr>
      <w:r>
        <w:rPr>
          <w:rStyle w:val="ad"/>
        </w:rPr>
        <w:annotationRef/>
      </w:r>
      <w:r>
        <w:rPr>
          <w:rFonts w:hint="eastAsia"/>
        </w:rPr>
        <w:t>会提到（</w:t>
      </w:r>
      <w:r>
        <w:t xml:space="preserve">M.A. Hannan, M.M. Hoque, A. Mohamed, A. </w:t>
      </w:r>
      <w:proofErr w:type="spellStart"/>
      <w:r>
        <w:t>Ayob</w:t>
      </w:r>
      <w:proofErr w:type="spellEnd"/>
      <w:r>
        <w:t>,</w:t>
      </w:r>
    </w:p>
    <w:p w14:paraId="509E50D1" w14:textId="77777777" w:rsidR="00A2367E" w:rsidRDefault="00A2367E" w:rsidP="008E36C5">
      <w:pPr>
        <w:pStyle w:val="ae"/>
      </w:pPr>
      <w:r>
        <w:t>Review of energy storage systems for electric vehicle applications: Issues and challenges,</w:t>
      </w:r>
    </w:p>
    <w:p w14:paraId="04A3FF09" w14:textId="0FA59FAA" w:rsidR="00A2367E" w:rsidRDefault="00A2367E" w:rsidP="008E36C5">
      <w:pPr>
        <w:pStyle w:val="ae"/>
      </w:pPr>
      <w:r>
        <w:t>Renewable and Sustainable Energy Reviews</w:t>
      </w:r>
      <w:r>
        <w:rPr>
          <w:rFonts w:hint="eastAsia"/>
        </w:rPr>
        <w:t>）。</w:t>
      </w:r>
    </w:p>
    <w:p w14:paraId="24C33780" w14:textId="67E31343" w:rsidR="00A2367E" w:rsidRDefault="00A2367E" w:rsidP="008E36C5">
      <w:pPr>
        <w:pStyle w:val="ae"/>
      </w:pPr>
      <w:r>
        <w:rPr>
          <w:rFonts w:hint="eastAsia"/>
        </w:rPr>
        <w:t>或者改为</w:t>
      </w:r>
      <w:r>
        <w:rPr>
          <w:rFonts w:ascii="Georgia" w:hAnsi="Georgia"/>
          <w:color w:val="2E2E2E"/>
        </w:rPr>
        <w:t>Electric Vehicles Charging stations </w:t>
      </w:r>
      <w:r>
        <w:rPr>
          <w:rFonts w:ascii="Georgia" w:hAnsi="Georgia" w:hint="eastAsia"/>
          <w:color w:val="2E2E2E"/>
        </w:rPr>
        <w:t>？</w:t>
      </w:r>
    </w:p>
  </w:comment>
  <w:comment w:id="54" w:author="ChengQian" w:date="2023-05-03T10:59:00Z" w:initials="C">
    <w:p w14:paraId="7A4F1025" w14:textId="794509B8" w:rsidR="0095193D" w:rsidRDefault="0095193D">
      <w:pPr>
        <w:pStyle w:val="ae"/>
      </w:pPr>
      <w:r>
        <w:rPr>
          <w:rStyle w:val="ad"/>
        </w:rPr>
        <w:annotationRef/>
      </w:r>
      <w:r w:rsidR="0096432F">
        <w:rPr>
          <w:rFonts w:hint="eastAsia"/>
        </w:rPr>
        <w:t>这里把</w:t>
      </w:r>
      <w:r w:rsidR="0096432F">
        <w:rPr>
          <w:rFonts w:hint="eastAsia"/>
        </w:rPr>
        <w:t>various</w:t>
      </w:r>
      <w:r w:rsidR="0096432F">
        <w:t xml:space="preserve"> </w:t>
      </w:r>
      <w:r w:rsidR="0096432F">
        <w:rPr>
          <w:rFonts w:hint="eastAsia"/>
        </w:rPr>
        <w:t>applications</w:t>
      </w:r>
      <w:r w:rsidR="0096432F">
        <w:rPr>
          <w:rFonts w:hint="eastAsia"/>
        </w:rPr>
        <w:t>改成新能源领域吧</w:t>
      </w:r>
    </w:p>
  </w:comment>
  <w:comment w:id="57" w:author="ChengQian" w:date="2023-04-24T15:47:00Z" w:initials="C">
    <w:p w14:paraId="6B99BB26" w14:textId="16A69FBA" w:rsidR="00A2367E" w:rsidRDefault="00A2367E">
      <w:pPr>
        <w:pStyle w:val="ae"/>
      </w:pPr>
      <w:r>
        <w:rPr>
          <w:rStyle w:val="ad"/>
        </w:rPr>
        <w:annotationRef/>
      </w:r>
      <w:r>
        <w:rPr>
          <w:rFonts w:hint="eastAsia"/>
        </w:rPr>
        <w:t>这个词哪个文献用过么？</w:t>
      </w:r>
    </w:p>
  </w:comment>
  <w:comment w:id="58" w:author="Hua Guangbin" w:date="2023-05-01T10:54:00Z" w:initials="HG">
    <w:p w14:paraId="306CED0D" w14:textId="77777777" w:rsidR="00A2367E" w:rsidRDefault="00A2367E">
      <w:pPr>
        <w:pStyle w:val="ae"/>
      </w:pPr>
      <w:r>
        <w:rPr>
          <w:rStyle w:val="ad"/>
        </w:rPr>
        <w:annotationRef/>
      </w:r>
      <w:r w:rsidRPr="008E36C5">
        <w:t xml:space="preserve">Y. Hayashi, "Power density design of </w:t>
      </w:r>
      <w:proofErr w:type="spellStart"/>
      <w:r w:rsidRPr="008E36C5">
        <w:t>SiC</w:t>
      </w:r>
      <w:proofErr w:type="spellEnd"/>
      <w:r w:rsidRPr="008E36C5">
        <w:t xml:space="preserve"> and </w:t>
      </w:r>
      <w:proofErr w:type="spellStart"/>
      <w:r w:rsidRPr="008E36C5">
        <w:t>GaN</w:t>
      </w:r>
      <w:proofErr w:type="spellEnd"/>
      <w:r w:rsidRPr="008E36C5">
        <w:t xml:space="preserve"> DC-DC converters for 380 V DC distribution system based on </w:t>
      </w:r>
      <w:r w:rsidRPr="008E36C5">
        <w:rPr>
          <w:color w:val="FF0000"/>
        </w:rPr>
        <w:t>series-parallel circuit topology</w:t>
      </w:r>
      <w:r w:rsidRPr="008E36C5">
        <w:t xml:space="preserve">," 2013 Twenty-Eighth Annual IEEE Applied Power Electronics Conference and Exposition (APEC), Long Beach, CA, USA, 2013, pp. 1601-1606, </w:t>
      </w:r>
      <w:proofErr w:type="spellStart"/>
      <w:r w:rsidRPr="008E36C5">
        <w:t>doi</w:t>
      </w:r>
      <w:proofErr w:type="spellEnd"/>
      <w:r w:rsidRPr="008E36C5">
        <w:t>: 10.1109/APEC.2013.6520511.</w:t>
      </w:r>
    </w:p>
    <w:p w14:paraId="28671A17" w14:textId="77777777" w:rsidR="00A2367E" w:rsidRDefault="00A2367E">
      <w:pPr>
        <w:pStyle w:val="ae"/>
      </w:pPr>
      <w:r w:rsidRPr="008E36C5">
        <w:t xml:space="preserve">Siu-Chung Wong and A. D. Brown, "Analysis, modeling, and simulation of </w:t>
      </w:r>
      <w:r w:rsidRPr="008E36C5">
        <w:rPr>
          <w:color w:val="FF0000"/>
        </w:rPr>
        <w:t>series-parallel resonant converter circuits</w:t>
      </w:r>
      <w:r w:rsidRPr="008E36C5">
        <w:t xml:space="preserve">," in IEEE Transactions on Power Electronics, vol. 10, no. 5, pp. 605-614, Sept. 1995, </w:t>
      </w:r>
      <w:proofErr w:type="spellStart"/>
      <w:r w:rsidRPr="008E36C5">
        <w:t>doi</w:t>
      </w:r>
      <w:proofErr w:type="spellEnd"/>
      <w:r w:rsidRPr="008E36C5">
        <w:t>: 10.1109/63.406849.</w:t>
      </w:r>
    </w:p>
    <w:p w14:paraId="74F15D2B" w14:textId="6D7BBC3B" w:rsidR="00A2367E" w:rsidRDefault="00A2367E">
      <w:pPr>
        <w:pStyle w:val="ae"/>
      </w:pPr>
      <w:r w:rsidRPr="008E36C5">
        <w:t xml:space="preserve">A. </w:t>
      </w:r>
      <w:proofErr w:type="spellStart"/>
      <w:r w:rsidRPr="008E36C5">
        <w:t>Karami</w:t>
      </w:r>
      <w:proofErr w:type="spellEnd"/>
      <w:r w:rsidRPr="008E36C5">
        <w:t xml:space="preserve">, D. </w:t>
      </w:r>
      <w:proofErr w:type="spellStart"/>
      <w:r w:rsidRPr="008E36C5">
        <w:t>Galayko</w:t>
      </w:r>
      <w:proofErr w:type="spellEnd"/>
      <w:r w:rsidRPr="008E36C5">
        <w:t xml:space="preserve"> and P. Basset, "</w:t>
      </w:r>
      <w:r w:rsidRPr="008E36C5">
        <w:rPr>
          <w:color w:val="FF0000"/>
        </w:rPr>
        <w:t xml:space="preserve">Series-Parallel Charge Pump Conditioning Circuits </w:t>
      </w:r>
      <w:r w:rsidRPr="008E36C5">
        <w:t xml:space="preserve">for Electrostatic Kinetic Energy Harvesting," in IEEE Transactions on Circuits and Systems I: Regular Papers, vol. 64, no. 1, pp. 227-240, Jan. 2017, </w:t>
      </w:r>
      <w:proofErr w:type="spellStart"/>
      <w:r w:rsidRPr="008E36C5">
        <w:t>doi</w:t>
      </w:r>
      <w:proofErr w:type="spellEnd"/>
      <w:r w:rsidRPr="008E36C5">
        <w:t>: 10.1109/TCSI.2016.2603064.</w:t>
      </w:r>
    </w:p>
  </w:comment>
  <w:comment w:id="89" w:author="ChengQian" w:date="2023-04-26T08:39:00Z" w:initials="C">
    <w:p w14:paraId="3135BB54" w14:textId="5F7038E9" w:rsidR="00A2367E" w:rsidRDefault="00A2367E">
      <w:pPr>
        <w:pStyle w:val="ae"/>
      </w:pPr>
      <w:r>
        <w:rPr>
          <w:rStyle w:val="ad"/>
        </w:rPr>
        <w:annotationRef/>
      </w:r>
      <w:r>
        <w:rPr>
          <w:rFonts w:hint="eastAsia"/>
        </w:rPr>
        <w:t>这句话字面上和前面一句表达的意思重复了，最好换一种说法，进一步说明</w:t>
      </w:r>
      <w:r>
        <w:rPr>
          <w:rFonts w:hint="eastAsia"/>
        </w:rPr>
        <w:t>RBS</w:t>
      </w:r>
      <w:r>
        <w:rPr>
          <w:rFonts w:hint="eastAsia"/>
        </w:rPr>
        <w:t>的优势（比如这种快速转换网络结构的能力有助于…，从而提升了电池系统的安全性和可靠性）</w:t>
      </w:r>
    </w:p>
  </w:comment>
  <w:comment w:id="90" w:author="Hua Guangbin" w:date="2023-05-01T11:05:00Z" w:initials="HG">
    <w:p w14:paraId="42F3BE31" w14:textId="24222F7B" w:rsidR="00A2367E" w:rsidRDefault="00A2367E">
      <w:pPr>
        <w:pStyle w:val="ae"/>
      </w:pPr>
      <w:r>
        <w:rPr>
          <w:rStyle w:val="ad"/>
        </w:rPr>
        <w:annotationRef/>
      </w:r>
      <w:r w:rsidRPr="00B76F74">
        <w:t xml:space="preserve">The ability to switch </w:t>
      </w:r>
      <w:r>
        <w:rPr>
          <w:rFonts w:hint="eastAsia"/>
        </w:rPr>
        <w:t>circuit</w:t>
      </w:r>
      <w:r>
        <w:t xml:space="preserve"> </w:t>
      </w:r>
      <w:r w:rsidRPr="00B76F74">
        <w:t>helps to isolate unhealthy batteries from the circuit in a timely manner, thereby improving the safety and reliability of the battery system.</w:t>
      </w:r>
    </w:p>
  </w:comment>
  <w:comment w:id="91" w:author="Hua Guangbin" w:date="2023-05-03T14:54:00Z" w:initials="HG">
    <w:p w14:paraId="1B83CDC6" w14:textId="589CDC95" w:rsidR="00DA32B1" w:rsidRDefault="00DA32B1">
      <w:pPr>
        <w:pStyle w:val="ae"/>
      </w:pPr>
      <w:r>
        <w:rPr>
          <w:rStyle w:val="ad"/>
        </w:rPr>
        <w:annotationRef/>
      </w:r>
      <w:r>
        <w:t>C</w:t>
      </w:r>
      <w:r>
        <w:rPr>
          <w:rFonts w:hint="eastAsia"/>
        </w:rPr>
        <w:t>ircuit</w:t>
      </w:r>
      <w:r>
        <w:t xml:space="preserve"> </w:t>
      </w:r>
      <w:r>
        <w:rPr>
          <w:rFonts w:hint="eastAsia"/>
        </w:rPr>
        <w:t>谨慎使用</w:t>
      </w:r>
    </w:p>
  </w:comment>
  <w:comment w:id="129" w:author="ChengQian" w:date="2023-04-30T16:36:00Z" w:initials="C">
    <w:p w14:paraId="746C4057" w14:textId="5A17CF81" w:rsidR="00A2367E" w:rsidRDefault="00A2367E">
      <w:pPr>
        <w:pStyle w:val="ae"/>
      </w:pPr>
      <w:r>
        <w:rPr>
          <w:rStyle w:val="ad"/>
        </w:rPr>
        <w:annotationRef/>
      </w:r>
      <w:r>
        <w:rPr>
          <w:rFonts w:hint="eastAsia"/>
        </w:rPr>
        <w:t>我感觉这</w:t>
      </w:r>
      <w:r>
        <w:rPr>
          <w:rFonts w:hint="eastAsia"/>
        </w:rPr>
        <w:t>3</w:t>
      </w:r>
      <w:r>
        <w:rPr>
          <w:rFonts w:hint="eastAsia"/>
        </w:rPr>
        <w:t>个图只需要保留</w:t>
      </w:r>
      <w:r>
        <w:rPr>
          <w:rFonts w:hint="eastAsia"/>
        </w:rPr>
        <w:t>1</w:t>
      </w:r>
      <w:r>
        <w:rPr>
          <w:rFonts w:hint="eastAsia"/>
        </w:rPr>
        <w:t>个，就能说明问题了</w:t>
      </w:r>
    </w:p>
  </w:comment>
  <w:comment w:id="130" w:author="Hua Guangbin" w:date="2023-05-01T11:11:00Z" w:initials="HG">
    <w:p w14:paraId="4BAC3402" w14:textId="07B8A6C2" w:rsidR="00A2367E" w:rsidRDefault="00A2367E">
      <w:pPr>
        <w:pStyle w:val="ae"/>
      </w:pPr>
      <w:r>
        <w:rPr>
          <w:rStyle w:val="ad"/>
        </w:rPr>
        <w:annotationRef/>
      </w:r>
      <w:r>
        <w:rPr>
          <w:rFonts w:hint="eastAsia"/>
        </w:rPr>
        <w:t>后续的算例验证是针对这三个结构的，如果此处只保留</w:t>
      </w:r>
      <w:r>
        <w:rPr>
          <w:rFonts w:hint="eastAsia"/>
        </w:rPr>
        <w:t>1</w:t>
      </w:r>
      <w:r>
        <w:rPr>
          <w:rFonts w:hint="eastAsia"/>
        </w:rPr>
        <w:t>个，另外两个还需要在后面再画一遍。</w:t>
      </w:r>
    </w:p>
  </w:comment>
  <w:comment w:id="131" w:author="ChengQian" w:date="2023-05-03T11:00:00Z" w:initials="C">
    <w:p w14:paraId="6892E05C" w14:textId="29658B56" w:rsidR="0096432F" w:rsidRDefault="0096432F">
      <w:pPr>
        <w:pStyle w:val="ae"/>
      </w:pPr>
      <w:r>
        <w:rPr>
          <w:rStyle w:val="ad"/>
        </w:rPr>
        <w:annotationRef/>
      </w:r>
      <w:r>
        <w:rPr>
          <w:rFonts w:hint="eastAsia"/>
        </w:rPr>
        <w:t>后面需要的时候再单独画</w:t>
      </w:r>
    </w:p>
  </w:comment>
  <w:comment w:id="132" w:author="Hua Guangbin" w:date="2023-05-03T14:57:00Z" w:initials="HG">
    <w:p w14:paraId="0EBE3075" w14:textId="77777777" w:rsidR="00DA32B1" w:rsidRDefault="00DA32B1">
      <w:pPr>
        <w:pStyle w:val="ae"/>
      </w:pPr>
      <w:r>
        <w:rPr>
          <w:rStyle w:val="ad"/>
        </w:rPr>
        <w:annotationRef/>
      </w:r>
      <w:r>
        <w:rPr>
          <w:rFonts w:hint="eastAsia"/>
        </w:rPr>
        <w:t>保留一个</w:t>
      </w:r>
      <w:r>
        <w:rPr>
          <w:rFonts w:hint="eastAsia"/>
        </w:rPr>
        <w:t>c</w:t>
      </w:r>
      <w:r>
        <w:rPr>
          <w:rFonts w:hint="eastAsia"/>
        </w:rPr>
        <w:t>。后面案例验证也针对</w:t>
      </w:r>
      <w:r>
        <w:rPr>
          <w:rFonts w:hint="eastAsia"/>
        </w:rPr>
        <w:t>c</w:t>
      </w:r>
      <w:r>
        <w:rPr>
          <w:rFonts w:hint="eastAsia"/>
        </w:rPr>
        <w:t>。</w:t>
      </w:r>
    </w:p>
    <w:p w14:paraId="04E9FC9C" w14:textId="6B4F1D20" w:rsidR="0035389C" w:rsidRDefault="0035389C">
      <w:pPr>
        <w:pStyle w:val="ae"/>
        <w:rPr>
          <w:rFonts w:hint="eastAsia"/>
        </w:rPr>
      </w:pPr>
      <w:r>
        <w:rPr>
          <w:rFonts w:hint="eastAsia"/>
        </w:rPr>
        <w:t>在案例部分讨论里讨论隔离电池。</w:t>
      </w:r>
    </w:p>
  </w:comment>
  <w:comment w:id="137" w:author="Phia" w:date="2023-04-23T14:50:00Z" w:initials="P">
    <w:p w14:paraId="32F645CA" w14:textId="11AAA3D8" w:rsidR="00A2367E" w:rsidRDefault="00A2367E">
      <w:pPr>
        <w:pStyle w:val="ae"/>
      </w:pPr>
      <w:r>
        <w:rPr>
          <w:rStyle w:val="ad"/>
        </w:rPr>
        <w:annotationRef/>
      </w:r>
      <w:r>
        <w:rPr>
          <w:rFonts w:hint="eastAsia"/>
        </w:rPr>
        <w:t>添加过渡句</w:t>
      </w:r>
    </w:p>
  </w:comment>
  <w:comment w:id="138" w:author="ChengQian" w:date="2023-04-30T10:42:00Z" w:initials="C">
    <w:p w14:paraId="37B72289" w14:textId="61C0897A" w:rsidR="00A2367E" w:rsidRDefault="00A2367E">
      <w:pPr>
        <w:pStyle w:val="ae"/>
      </w:pPr>
      <w:r>
        <w:rPr>
          <w:rStyle w:val="ad"/>
        </w:rPr>
        <w:annotationRef/>
      </w:r>
      <w:r>
        <w:rPr>
          <w:rFonts w:hint="eastAsia"/>
        </w:rPr>
        <w:t>提供参考文献</w:t>
      </w:r>
    </w:p>
  </w:comment>
  <w:comment w:id="139" w:author="Hua Guangbin" w:date="2023-05-01T11:18:00Z" w:initials="HG">
    <w:p w14:paraId="23584A11" w14:textId="55E9510F" w:rsidR="00A2367E" w:rsidRDefault="00A2367E">
      <w:pPr>
        <w:pStyle w:val="ae"/>
      </w:pPr>
      <w:r>
        <w:rPr>
          <w:rStyle w:val="ad"/>
        </w:rPr>
        <w:annotationRef/>
      </w:r>
      <w:r>
        <w:rPr>
          <w:rFonts w:hint="eastAsia"/>
        </w:rPr>
        <w:t>MAC</w:t>
      </w:r>
      <w:r>
        <w:rPr>
          <w:rFonts w:hint="eastAsia"/>
        </w:rPr>
        <w:t>相关文献很少。添加前面的博士学位论文作为参考文献？</w:t>
      </w:r>
    </w:p>
  </w:comment>
  <w:comment w:id="140" w:author="ChengQian" w:date="2023-05-03T11:01:00Z" w:initials="C">
    <w:p w14:paraId="379F289A" w14:textId="04AE57AC" w:rsidR="0096432F" w:rsidRDefault="0096432F">
      <w:pPr>
        <w:pStyle w:val="ae"/>
      </w:pPr>
      <w:r>
        <w:rPr>
          <w:rStyle w:val="ad"/>
        </w:rPr>
        <w:annotationRef/>
      </w:r>
      <w:r>
        <w:rPr>
          <w:rFonts w:hint="eastAsia"/>
        </w:rPr>
        <w:t>查一下这个博士发表的小论文，或者直接引用博士论文吧，另外还需要详细阐述</w:t>
      </w:r>
      <w:r>
        <w:rPr>
          <w:rFonts w:hint="eastAsia"/>
        </w:rPr>
        <w:t>MAC</w:t>
      </w:r>
      <w:r>
        <w:rPr>
          <w:rFonts w:hint="eastAsia"/>
        </w:rPr>
        <w:t>的优势（因为没法用文献支撑研究</w:t>
      </w:r>
      <w:r>
        <w:rPr>
          <w:rFonts w:hint="eastAsia"/>
        </w:rPr>
        <w:t>MAC</w:t>
      </w:r>
      <w:r>
        <w:rPr>
          <w:rFonts w:hint="eastAsia"/>
        </w:rPr>
        <w:t>的必要性了，只能</w:t>
      </w:r>
      <w:proofErr w:type="gramStart"/>
      <w:r>
        <w:rPr>
          <w:rFonts w:hint="eastAsia"/>
        </w:rPr>
        <w:t>靠按照</w:t>
      </w:r>
      <w:proofErr w:type="gramEnd"/>
      <w:r>
        <w:rPr>
          <w:rFonts w:hint="eastAsia"/>
        </w:rPr>
        <w:t>你自己的理解阐述）</w:t>
      </w:r>
    </w:p>
  </w:comment>
  <w:comment w:id="141" w:author="Hua Guangbin" w:date="2023-05-03T14:59:00Z" w:initials="HG">
    <w:p w14:paraId="7999000A" w14:textId="77777777" w:rsidR="00DA32B1" w:rsidRDefault="00DA32B1">
      <w:pPr>
        <w:pStyle w:val="ae"/>
      </w:pPr>
      <w:r>
        <w:rPr>
          <w:rStyle w:val="ad"/>
        </w:rPr>
        <w:annotationRef/>
      </w:r>
      <w:r>
        <w:rPr>
          <w:rFonts w:hint="eastAsia"/>
        </w:rPr>
        <w:t>自己阐释清楚</w:t>
      </w:r>
      <w:r>
        <w:rPr>
          <w:rFonts w:hint="eastAsia"/>
        </w:rPr>
        <w:t>MAC</w:t>
      </w:r>
      <w:r>
        <w:rPr>
          <w:rFonts w:hint="eastAsia"/>
        </w:rPr>
        <w:t>的重要性。</w:t>
      </w:r>
      <w:r>
        <w:rPr>
          <w:rFonts w:hint="eastAsia"/>
        </w:rPr>
        <w:t>#TODO</w:t>
      </w:r>
    </w:p>
    <w:p w14:paraId="468E655F" w14:textId="7EE4E1D8" w:rsidR="0035389C" w:rsidRDefault="0035389C">
      <w:pPr>
        <w:pStyle w:val="ae"/>
      </w:pPr>
      <w:r>
        <w:rPr>
          <w:rFonts w:hint="eastAsia"/>
        </w:rPr>
        <w:t>与工况联系起来。</w:t>
      </w:r>
    </w:p>
  </w:comment>
  <w:comment w:id="147" w:author="ChengQian" w:date="2023-04-30T10:42:00Z" w:initials="C">
    <w:p w14:paraId="3266F9AB" w14:textId="51E46349" w:rsidR="00A2367E" w:rsidRDefault="00A2367E">
      <w:pPr>
        <w:pStyle w:val="ae"/>
      </w:pPr>
      <w:r>
        <w:rPr>
          <w:rStyle w:val="ad"/>
        </w:rPr>
        <w:annotationRef/>
      </w:r>
      <w:r>
        <w:rPr>
          <w:rFonts w:hint="eastAsia"/>
        </w:rPr>
        <w:t>没看懂什么意思，单个电池提供什么约束？</w:t>
      </w:r>
    </w:p>
  </w:comment>
  <w:comment w:id="148" w:author="Hua Guangbin" w:date="2023-05-01T11:26:00Z" w:initials="HG">
    <w:p w14:paraId="691890B1" w14:textId="3CCBBEC9" w:rsidR="00A2367E" w:rsidRDefault="00A2367E">
      <w:pPr>
        <w:pStyle w:val="ae"/>
      </w:pPr>
      <w:r>
        <w:rPr>
          <w:rStyle w:val="ad"/>
        </w:rPr>
        <w:annotationRef/>
      </w:r>
      <w:r>
        <w:rPr>
          <w:rFonts w:hint="eastAsia"/>
        </w:rPr>
        <w:t>对每个电池而言，流经电池的电流不能超过电池的</w:t>
      </w:r>
      <w:proofErr w:type="gramStart"/>
      <w:r>
        <w:rPr>
          <w:rFonts w:hint="eastAsia"/>
        </w:rPr>
        <w:t>最大许</w:t>
      </w:r>
      <w:proofErr w:type="gramEnd"/>
      <w:r>
        <w:rPr>
          <w:rFonts w:hint="eastAsia"/>
        </w:rPr>
        <w:t>用电流，以此作为整个电池系统输出电流的约束。</w:t>
      </w:r>
    </w:p>
  </w:comment>
  <w:comment w:id="156" w:author="ChengQian" w:date="2023-04-30T10:43:00Z" w:initials="C">
    <w:p w14:paraId="35B3E2D5" w14:textId="1172B5D4" w:rsidR="00A2367E" w:rsidRDefault="00A2367E">
      <w:pPr>
        <w:pStyle w:val="ae"/>
      </w:pPr>
      <w:r>
        <w:rPr>
          <w:rStyle w:val="ad"/>
        </w:rPr>
        <w:annotationRef/>
      </w:r>
      <w:r>
        <w:rPr>
          <w:rFonts w:hint="eastAsia"/>
        </w:rPr>
        <w:t>M</w:t>
      </w:r>
      <w:r>
        <w:t>AC</w:t>
      </w:r>
      <w:r>
        <w:rPr>
          <w:rFonts w:hint="eastAsia"/>
        </w:rPr>
        <w:t>评估什么性能？</w:t>
      </w:r>
    </w:p>
  </w:comment>
  <w:comment w:id="157" w:author="Hua Guangbin" w:date="2023-05-01T11:33:00Z" w:initials="HG">
    <w:p w14:paraId="044246AD" w14:textId="761D5BCB" w:rsidR="00A2367E" w:rsidRDefault="00A2367E">
      <w:pPr>
        <w:pStyle w:val="ae"/>
      </w:pPr>
      <w:r>
        <w:rPr>
          <w:rStyle w:val="ad"/>
        </w:rPr>
        <w:annotationRef/>
      </w:r>
      <w:r>
        <w:t xml:space="preserve">the ability to output current to </w:t>
      </w:r>
      <w:r w:rsidR="00062FBE">
        <w:t>appliances</w:t>
      </w:r>
    </w:p>
  </w:comment>
  <w:comment w:id="158" w:author="ChengQian" w:date="2023-05-03T11:06:00Z" w:initials="C">
    <w:p w14:paraId="1A172F7D" w14:textId="42A6F59F" w:rsidR="002038D2" w:rsidRDefault="002038D2">
      <w:pPr>
        <w:pStyle w:val="ae"/>
      </w:pPr>
      <w:r>
        <w:rPr>
          <w:rStyle w:val="ad"/>
        </w:rPr>
        <w:annotationRef/>
      </w:r>
      <w:r>
        <w:t>check the revised words</w:t>
      </w:r>
    </w:p>
  </w:comment>
  <w:comment w:id="166" w:author="Phia" w:date="2023-04-23T14:51:00Z" w:initials="P">
    <w:p w14:paraId="5A5C5D06" w14:textId="5EE216BD" w:rsidR="00A2367E" w:rsidRDefault="00A2367E">
      <w:pPr>
        <w:pStyle w:val="ae"/>
      </w:pPr>
      <w:r>
        <w:rPr>
          <w:rStyle w:val="ad"/>
        </w:rPr>
        <w:annotationRef/>
      </w:r>
      <w:r>
        <w:rPr>
          <w:rFonts w:hint="eastAsia"/>
        </w:rPr>
        <w:t>进一步细化</w:t>
      </w:r>
    </w:p>
  </w:comment>
  <w:comment w:id="167" w:author="ChengQian" w:date="2023-04-30T11:25:00Z" w:initials="C">
    <w:p w14:paraId="44FBE2AD" w14:textId="530DCFDA" w:rsidR="00A2367E" w:rsidRDefault="00A2367E">
      <w:pPr>
        <w:pStyle w:val="ae"/>
      </w:pPr>
      <w:r>
        <w:rPr>
          <w:rStyle w:val="ad"/>
        </w:rPr>
        <w:annotationRef/>
      </w:r>
      <w:r>
        <w:rPr>
          <w:rFonts w:hint="eastAsia"/>
        </w:rPr>
        <w:t>对</w:t>
      </w:r>
      <w:r>
        <w:rPr>
          <w:rFonts w:hint="eastAsia"/>
        </w:rPr>
        <w:t>MAC</w:t>
      </w:r>
      <w:r>
        <w:rPr>
          <w:rFonts w:hint="eastAsia"/>
        </w:rPr>
        <w:t>优化相关研究现状进行调研</w:t>
      </w:r>
    </w:p>
  </w:comment>
  <w:comment w:id="168" w:author="Hua Guangbin" w:date="2023-05-01T11:37:00Z" w:initials="HG">
    <w:p w14:paraId="0E036222" w14:textId="24B64AF3" w:rsidR="00A2367E" w:rsidRDefault="00A2367E">
      <w:pPr>
        <w:pStyle w:val="ae"/>
      </w:pPr>
      <w:r>
        <w:rPr>
          <w:rStyle w:val="ad"/>
        </w:rPr>
        <w:annotationRef/>
      </w:r>
      <w:r>
        <w:rPr>
          <w:rFonts w:hint="eastAsia"/>
        </w:rPr>
        <w:t>针对</w:t>
      </w:r>
      <w:r>
        <w:rPr>
          <w:rFonts w:hint="eastAsia"/>
        </w:rPr>
        <w:t>MAC</w:t>
      </w:r>
      <w:r>
        <w:rPr>
          <w:rFonts w:hint="eastAsia"/>
        </w:rPr>
        <w:t>进行优化恐怕只有师兄的那篇遗传优化的</w:t>
      </w:r>
      <w:r>
        <w:rPr>
          <w:rFonts w:hint="eastAsia"/>
        </w:rPr>
        <w:t>paper</w:t>
      </w:r>
      <w:r>
        <w:rPr>
          <w:rFonts w:hint="eastAsia"/>
        </w:rPr>
        <w:t>。</w:t>
      </w:r>
    </w:p>
  </w:comment>
  <w:comment w:id="169" w:author="Hua Guangbin" w:date="2023-05-03T15:09:00Z" w:initials="HG">
    <w:p w14:paraId="6FE313F4" w14:textId="648F8ADF" w:rsidR="0035389C" w:rsidRDefault="0035389C">
      <w:pPr>
        <w:pStyle w:val="ae"/>
      </w:pPr>
      <w:r>
        <w:rPr>
          <w:rStyle w:val="ad"/>
        </w:rPr>
        <w:annotationRef/>
      </w:r>
      <w:r>
        <w:rPr>
          <w:rFonts w:hint="eastAsia"/>
        </w:rPr>
        <w:t>和师兄讨论</w:t>
      </w:r>
      <w:r>
        <w:rPr>
          <w:rFonts w:hint="eastAsia"/>
        </w:rPr>
        <w:t>MAC</w:t>
      </w:r>
      <w:r>
        <w:rPr>
          <w:rFonts w:hint="eastAsia"/>
        </w:rPr>
        <w:t>的应用。</w:t>
      </w:r>
    </w:p>
  </w:comment>
  <w:comment w:id="170" w:author="ChengQian" w:date="2023-04-30T14:23:00Z" w:initials="C">
    <w:p w14:paraId="6FDCD46D" w14:textId="386E99DE" w:rsidR="00A2367E" w:rsidRDefault="00A2367E">
      <w:pPr>
        <w:pStyle w:val="ae"/>
      </w:pPr>
      <w:r>
        <w:rPr>
          <w:rStyle w:val="ad"/>
        </w:rPr>
        <w:annotationRef/>
      </w:r>
      <w:r>
        <w:rPr>
          <w:rFonts w:hint="eastAsia"/>
        </w:rPr>
        <w:t>逻辑上说不通，既然这么重要，为什么没有人研究，或者需要说明没人研究的原因（技术上的原因）</w:t>
      </w:r>
    </w:p>
  </w:comment>
  <w:comment w:id="171" w:author="Hua Guangbin" w:date="2023-05-01T11:41:00Z" w:initials="HG">
    <w:p w14:paraId="01F4ABE8" w14:textId="7E7500F4" w:rsidR="00A2367E" w:rsidRDefault="00A2367E">
      <w:pPr>
        <w:pStyle w:val="ae"/>
      </w:pPr>
      <w:r>
        <w:rPr>
          <w:rStyle w:val="ad"/>
        </w:rPr>
        <w:annotationRef/>
      </w:r>
      <w:r>
        <w:rPr>
          <w:rFonts w:hint="eastAsia"/>
        </w:rPr>
        <w:t>应该没有技术上的原因。我觉得，之前在设计</w:t>
      </w:r>
      <w:r>
        <w:rPr>
          <w:rFonts w:hint="eastAsia"/>
        </w:rPr>
        <w:t>RBS</w:t>
      </w:r>
      <w:r>
        <w:rPr>
          <w:rFonts w:hint="eastAsia"/>
        </w:rPr>
        <w:t>结构时，结构都很有规律，</w:t>
      </w:r>
      <w:r>
        <w:rPr>
          <w:rFonts w:hint="eastAsia"/>
        </w:rPr>
        <w:t>MAC</w:t>
      </w:r>
      <w:r>
        <w:rPr>
          <w:rFonts w:hint="eastAsia"/>
        </w:rPr>
        <w:t>很容易求解，不构成技术难题。</w:t>
      </w:r>
    </w:p>
    <w:p w14:paraId="0AA3AB9F" w14:textId="77777777" w:rsidR="00A2367E" w:rsidRDefault="00A2367E">
      <w:pPr>
        <w:pStyle w:val="ae"/>
      </w:pPr>
      <w:r>
        <w:rPr>
          <w:rFonts w:hint="eastAsia"/>
        </w:rPr>
        <w:t>也就是说，之前是没必要专门提出我们这样的普适方法，除非涉及拓扑优化（如师兄</w:t>
      </w:r>
      <w:r>
        <w:rPr>
          <w:rFonts w:hint="eastAsia"/>
        </w:rPr>
        <w:t xml:space="preserve"> </w:t>
      </w:r>
      <w:r>
        <w:rPr>
          <w:rFonts w:hint="eastAsia"/>
        </w:rPr>
        <w:t>的那篇遗传优化）。</w:t>
      </w:r>
    </w:p>
    <w:p w14:paraId="0FB4A416" w14:textId="38106A67" w:rsidR="00A2367E" w:rsidRPr="00BD66B1" w:rsidRDefault="00A2367E">
      <w:pPr>
        <w:pStyle w:val="ae"/>
      </w:pPr>
      <w:r>
        <w:rPr>
          <w:rFonts w:hint="eastAsia"/>
        </w:rPr>
        <w:t>因此在之前被忽略。</w:t>
      </w:r>
    </w:p>
  </w:comment>
  <w:comment w:id="172" w:author="ChengQian" w:date="2023-05-03T11:07:00Z" w:initials="C">
    <w:p w14:paraId="5F4E39E6" w14:textId="50FC6DBB" w:rsidR="00903999" w:rsidRDefault="00903999">
      <w:pPr>
        <w:pStyle w:val="ae"/>
      </w:pPr>
      <w:r>
        <w:rPr>
          <w:rStyle w:val="ad"/>
        </w:rPr>
        <w:annotationRef/>
      </w:r>
      <w:r>
        <w:rPr>
          <w:rFonts w:hint="eastAsia"/>
        </w:rPr>
        <w:t>应该把这层意思在文中说清楚，也就是把目前存在的问题说清楚</w:t>
      </w:r>
    </w:p>
  </w:comment>
  <w:comment w:id="176" w:author="ChengQian" w:date="2023-04-30T15:53:00Z" w:initials="C">
    <w:p w14:paraId="1A680531" w14:textId="0472C2CF" w:rsidR="00A2367E" w:rsidRDefault="00A2367E">
      <w:pPr>
        <w:pStyle w:val="ae"/>
      </w:pPr>
      <w:r>
        <w:rPr>
          <w:rStyle w:val="ad"/>
        </w:rPr>
        <w:annotationRef/>
      </w:r>
      <w:r>
        <w:rPr>
          <w:rFonts w:hint="eastAsia"/>
        </w:rPr>
        <w:t>X</w:t>
      </w:r>
      <w:r>
        <w:t>XX are firstly established by considering …?</w:t>
      </w:r>
    </w:p>
    <w:p w14:paraId="1DB9B759" w14:textId="35D11E05" w:rsidR="00A2367E" w:rsidRPr="00FC53FB" w:rsidRDefault="00A2367E">
      <w:pPr>
        <w:pStyle w:val="ae"/>
      </w:pPr>
      <w:r w:rsidRPr="001E398C">
        <w:t>RBS connection relationships</w:t>
      </w:r>
      <w:r>
        <w:rPr>
          <w:rFonts w:hint="eastAsia"/>
        </w:rPr>
        <w:t>和</w:t>
      </w:r>
      <w:r w:rsidRPr="001E398C">
        <w:t>component status information</w:t>
      </w:r>
      <w:r>
        <w:rPr>
          <w:rFonts w:hint="eastAsia"/>
        </w:rPr>
        <w:t>都是什么意思？</w:t>
      </w:r>
    </w:p>
  </w:comment>
  <w:comment w:id="177" w:author="Hua Guangbin" w:date="2023-05-01T11:55:00Z" w:initials="HG">
    <w:p w14:paraId="4365DD7B" w14:textId="63410AA3" w:rsidR="00A2367E" w:rsidRDefault="00A2367E">
      <w:pPr>
        <w:pStyle w:val="ae"/>
      </w:pPr>
      <w:r>
        <w:rPr>
          <w:rStyle w:val="ad"/>
        </w:rPr>
        <w:annotationRef/>
      </w:r>
      <w:r>
        <w:rPr>
          <w:rFonts w:hint="eastAsia"/>
        </w:rPr>
        <w:t>想表达“</w:t>
      </w:r>
      <w:r>
        <w:rPr>
          <w:rFonts w:hint="eastAsia"/>
        </w:rPr>
        <w:t>RBS</w:t>
      </w:r>
      <w:r>
        <w:rPr>
          <w:rFonts w:hint="eastAsia"/>
        </w:rPr>
        <w:t>中器件的连接关系和器件状态信息（比如开关开闭状态、电池内阻电压）”</w:t>
      </w:r>
    </w:p>
    <w:p w14:paraId="756137A6" w14:textId="45A1E987" w:rsidR="00A2367E" w:rsidRDefault="00A2367E">
      <w:pPr>
        <w:pStyle w:val="ae"/>
      </w:pPr>
      <w:r>
        <w:rPr>
          <w:rFonts w:hint="eastAsia"/>
        </w:rPr>
        <w:t>改为</w:t>
      </w:r>
      <w:r>
        <w:rPr>
          <w:rFonts w:hint="eastAsia"/>
        </w:rPr>
        <w:t xml:space="preserve"> </w:t>
      </w:r>
      <w:r>
        <w:t xml:space="preserve">models are firstly established by considering </w:t>
      </w:r>
      <w:r>
        <w:rPr>
          <w:rFonts w:ascii="system-ui" w:hAnsi="system-ui"/>
          <w:color w:val="000000"/>
        </w:rPr>
        <w:t xml:space="preserve">the circuit topology and </w:t>
      </w:r>
      <w:r>
        <w:rPr>
          <w:rFonts w:ascii="system-ui" w:hAnsi="system-ui" w:hint="eastAsia"/>
          <w:color w:val="000000"/>
        </w:rPr>
        <w:t>component</w:t>
      </w:r>
      <w:r>
        <w:rPr>
          <w:rFonts w:ascii="system-ui" w:hAnsi="system-ui"/>
          <w:color w:val="000000"/>
        </w:rPr>
        <w:t xml:space="preserve"> information such as </w:t>
      </w:r>
      <w:r w:rsidRPr="00FC2C9E">
        <w:rPr>
          <w:rFonts w:ascii="system-ui" w:hAnsi="system-ui"/>
          <w:color w:val="000000"/>
        </w:rPr>
        <w:t>the open</w:t>
      </w:r>
      <w:r>
        <w:rPr>
          <w:rFonts w:ascii="system-ui" w:hAnsi="system-ui"/>
          <w:color w:val="000000"/>
        </w:rPr>
        <w:t>/</w:t>
      </w:r>
      <w:r w:rsidRPr="00FC2C9E">
        <w:rPr>
          <w:rFonts w:ascii="system-ui" w:hAnsi="system-ui"/>
          <w:color w:val="000000"/>
        </w:rPr>
        <w:t>closed state of switch</w:t>
      </w:r>
      <w:r>
        <w:rPr>
          <w:rFonts w:ascii="system-ui" w:hAnsi="system-ui"/>
          <w:color w:val="000000"/>
        </w:rPr>
        <w:t>es</w:t>
      </w:r>
      <w:r w:rsidRPr="00FC2C9E">
        <w:rPr>
          <w:rFonts w:ascii="system-ui" w:hAnsi="system-ui"/>
          <w:color w:val="000000"/>
        </w:rPr>
        <w:t>, and the internal resistance and voltage of batter</w:t>
      </w:r>
      <w:r>
        <w:rPr>
          <w:rFonts w:ascii="system-ui" w:hAnsi="system-ui"/>
          <w:color w:val="000000"/>
        </w:rPr>
        <w:t>ies ?</w:t>
      </w:r>
    </w:p>
  </w:comment>
  <w:comment w:id="178" w:author="ChengQian" w:date="2023-05-03T11:09:00Z" w:initials="C">
    <w:p w14:paraId="2528458D" w14:textId="61852966" w:rsidR="001C541A" w:rsidRDefault="001C541A">
      <w:pPr>
        <w:pStyle w:val="ae"/>
      </w:pPr>
      <w:r>
        <w:rPr>
          <w:rStyle w:val="ad"/>
        </w:rPr>
        <w:annotationRef/>
      </w:r>
      <w:r>
        <w:rPr>
          <w:rFonts w:hint="eastAsia"/>
        </w:rPr>
        <w:t>Section</w:t>
      </w:r>
      <w:r>
        <w:t xml:space="preserve"> II proposes a XX model that builds the relationship between</w:t>
      </w:r>
      <w:r w:rsidR="00127A3C">
        <w:t xml:space="preserve"> RBS </w:t>
      </w:r>
      <w:r w:rsidR="00127A3C" w:rsidRPr="00127A3C">
        <w:rPr>
          <w:rFonts w:ascii="system-ui" w:hAnsi="system-ui"/>
          <w:color w:val="000000"/>
          <w:highlight w:val="yellow"/>
        </w:rPr>
        <w:t>circuit topology</w:t>
      </w:r>
      <w:r w:rsidR="00127A3C">
        <w:rPr>
          <w:rFonts w:ascii="system-ui" w:hAnsi="system-ui"/>
          <w:color w:val="000000"/>
        </w:rPr>
        <w:t xml:space="preserve"> and </w:t>
      </w:r>
      <w:r w:rsidR="00127A3C" w:rsidRPr="00FC2C9E">
        <w:rPr>
          <w:rFonts w:ascii="system-ui" w:hAnsi="system-ui"/>
          <w:color w:val="000000"/>
        </w:rPr>
        <w:t xml:space="preserve">internal resistance and voltage of </w:t>
      </w:r>
      <w:r w:rsidR="00127A3C">
        <w:rPr>
          <w:rFonts w:ascii="system-ui" w:hAnsi="system-ui"/>
          <w:color w:val="000000"/>
        </w:rPr>
        <w:t xml:space="preserve">its </w:t>
      </w:r>
      <w:r w:rsidR="00127A3C" w:rsidRPr="00FC2C9E">
        <w:rPr>
          <w:rFonts w:ascii="system-ui" w:hAnsi="system-ui"/>
          <w:color w:val="000000"/>
        </w:rPr>
        <w:t>batter</w:t>
      </w:r>
      <w:r w:rsidR="00127A3C">
        <w:rPr>
          <w:rFonts w:ascii="system-ui" w:hAnsi="system-ui"/>
          <w:color w:val="000000"/>
        </w:rPr>
        <w:t xml:space="preserve">ies </w:t>
      </w:r>
    </w:p>
  </w:comment>
  <w:comment w:id="182" w:author="ChengQian" w:date="2023-04-30T15:56:00Z" w:initials="C">
    <w:p w14:paraId="7CC39D59" w14:textId="5519E202" w:rsidR="00A2367E" w:rsidRDefault="00A2367E">
      <w:pPr>
        <w:pStyle w:val="ae"/>
      </w:pPr>
      <w:r>
        <w:rPr>
          <w:rStyle w:val="ad"/>
        </w:rPr>
        <w:annotationRef/>
      </w:r>
      <w:r>
        <w:rPr>
          <w:rFonts w:hint="eastAsia"/>
        </w:rPr>
        <w:t>是想说不同使用情况下的</w:t>
      </w:r>
      <w:r>
        <w:rPr>
          <w:rFonts w:hint="eastAsia"/>
        </w:rPr>
        <w:t>RBS</w:t>
      </w:r>
      <w:r>
        <w:rPr>
          <w:rFonts w:hint="eastAsia"/>
        </w:rPr>
        <w:t>得到的电池网络和</w:t>
      </w:r>
      <w:r>
        <w:rPr>
          <w:rFonts w:hint="eastAsia"/>
        </w:rPr>
        <w:t>MAC</w:t>
      </w:r>
      <w:r>
        <w:rPr>
          <w:rFonts w:hint="eastAsia"/>
        </w:rPr>
        <w:t>不一样么？</w:t>
      </w:r>
    </w:p>
  </w:comment>
  <w:comment w:id="183" w:author="Hua Guangbin" w:date="2023-05-01T12:05:00Z" w:initials="HG">
    <w:p w14:paraId="00A972D5" w14:textId="77777777" w:rsidR="00A2367E" w:rsidRDefault="00A2367E">
      <w:pPr>
        <w:pStyle w:val="ae"/>
      </w:pPr>
      <w:r>
        <w:rPr>
          <w:rStyle w:val="ad"/>
        </w:rPr>
        <w:annotationRef/>
      </w:r>
      <w:r>
        <w:rPr>
          <w:rFonts w:hint="eastAsia"/>
        </w:rPr>
        <w:t>不同结构、不同规模的</w:t>
      </w:r>
      <w:r>
        <w:rPr>
          <w:rFonts w:hint="eastAsia"/>
        </w:rPr>
        <w:t>RBS</w:t>
      </w:r>
      <w:r>
        <w:rPr>
          <w:rFonts w:hint="eastAsia"/>
        </w:rPr>
        <w:t>。</w:t>
      </w:r>
    </w:p>
    <w:p w14:paraId="73FEFF74" w14:textId="420B374F" w:rsidR="00A2367E" w:rsidRDefault="00A2367E">
      <w:pPr>
        <w:pStyle w:val="ae"/>
      </w:pPr>
      <w:r>
        <w:rPr>
          <w:rFonts w:hint="eastAsia"/>
        </w:rPr>
        <w:t>我们的方法是普适方法。</w:t>
      </w:r>
    </w:p>
  </w:comment>
  <w:comment w:id="184" w:author="ChengQian" w:date="2023-05-03T11:12:00Z" w:initials="C">
    <w:p w14:paraId="4C922A6F" w14:textId="08E805CA" w:rsidR="00127A3C" w:rsidRDefault="00127A3C">
      <w:pPr>
        <w:pStyle w:val="ae"/>
      </w:pPr>
      <w:r>
        <w:rPr>
          <w:rStyle w:val="ad"/>
        </w:rPr>
        <w:annotationRef/>
      </w:r>
      <w:r>
        <w:rPr>
          <w:rFonts w:hint="eastAsia"/>
        </w:rPr>
        <w:t>这里面提需求，即需要开发一种面向不同结构、不同规模</w:t>
      </w:r>
      <w:r>
        <w:rPr>
          <w:rFonts w:hint="eastAsia"/>
        </w:rPr>
        <w:t>RBS</w:t>
      </w:r>
      <w:r>
        <w:rPr>
          <w:rFonts w:hint="eastAsia"/>
        </w:rPr>
        <w:t>的</w:t>
      </w:r>
      <w:r>
        <w:rPr>
          <w:rFonts w:hint="eastAsia"/>
        </w:rPr>
        <w:t>MAC</w:t>
      </w:r>
      <w:r>
        <w:rPr>
          <w:rFonts w:hint="eastAsia"/>
        </w:rPr>
        <w:t>优化方法（评估方法？）来解决前面说的问题</w:t>
      </w:r>
    </w:p>
  </w:comment>
  <w:comment w:id="185" w:author="Hua Guangbin" w:date="2023-05-03T15:11:00Z" w:initials="HG">
    <w:p w14:paraId="1EC4A5BF" w14:textId="08C7B110" w:rsidR="000E6565" w:rsidRDefault="000E6565">
      <w:pPr>
        <w:pStyle w:val="ae"/>
        <w:rPr>
          <w:rFonts w:hint="eastAsia"/>
        </w:rPr>
      </w:pPr>
      <w:r>
        <w:rPr>
          <w:rStyle w:val="ad"/>
        </w:rPr>
        <w:annotationRef/>
      </w:r>
      <w:r>
        <w:rPr>
          <w:rFonts w:hint="eastAsia"/>
        </w:rPr>
        <w:t>任意给定结构，它的开关策略。</w:t>
      </w:r>
    </w:p>
  </w:comment>
  <w:comment w:id="187" w:author="ChengQian" w:date="2023-04-30T15:58:00Z" w:initials="C">
    <w:p w14:paraId="556F74A9" w14:textId="14CDAC23" w:rsidR="00A2367E" w:rsidRDefault="00A2367E">
      <w:pPr>
        <w:pStyle w:val="ae"/>
      </w:pPr>
      <w:r>
        <w:rPr>
          <w:rStyle w:val="ad"/>
        </w:rPr>
        <w:annotationRef/>
      </w:r>
      <w:r>
        <w:rPr>
          <w:rFonts w:hint="eastAsia"/>
        </w:rPr>
        <w:t>g</w:t>
      </w:r>
      <w:r>
        <w:t xml:space="preserve">reedy </w:t>
      </w:r>
      <w:r w:rsidRPr="001E398C">
        <w:t>algorithm</w:t>
      </w:r>
      <w:r>
        <w:rPr>
          <w:rFonts w:hint="eastAsia"/>
        </w:rPr>
        <w:t>和本文提出的方法什么关系？</w:t>
      </w:r>
    </w:p>
  </w:comment>
  <w:comment w:id="188" w:author="Hua Guangbin" w:date="2023-05-01T12:06:00Z" w:initials="HG">
    <w:p w14:paraId="024D45A1" w14:textId="77777777" w:rsidR="00A2367E" w:rsidRDefault="00A2367E">
      <w:pPr>
        <w:pStyle w:val="ae"/>
      </w:pPr>
      <w:r>
        <w:rPr>
          <w:rStyle w:val="ad"/>
        </w:rPr>
        <w:annotationRef/>
      </w:r>
      <w:r>
        <w:rPr>
          <w:rFonts w:hint="eastAsia"/>
        </w:rPr>
        <w:t>是求解模型的方法。</w:t>
      </w:r>
    </w:p>
    <w:p w14:paraId="4E6F26FC" w14:textId="40D10E3C" w:rsidR="00A2367E" w:rsidRDefault="00A2367E">
      <w:pPr>
        <w:pStyle w:val="ae"/>
      </w:pPr>
      <w:r>
        <w:rPr>
          <w:rFonts w:hint="eastAsia"/>
        </w:rPr>
        <w:t>不能通过遍历或常规的优化算法求解模型。</w:t>
      </w:r>
    </w:p>
  </w:comment>
  <w:comment w:id="189" w:author="ChengQian" w:date="2023-05-03T11:13:00Z" w:initials="C">
    <w:p w14:paraId="35A7E8B0" w14:textId="16B46A89" w:rsidR="00466721" w:rsidRDefault="00466721">
      <w:pPr>
        <w:pStyle w:val="ae"/>
      </w:pPr>
      <w:r>
        <w:rPr>
          <w:rStyle w:val="ad"/>
        </w:rPr>
        <w:annotationRef/>
      </w:r>
      <w:r>
        <w:rPr>
          <w:rFonts w:hint="eastAsia"/>
        </w:rPr>
        <w:t>这里继续把</w:t>
      </w:r>
      <w:r>
        <w:rPr>
          <w:rFonts w:hint="eastAsia"/>
        </w:rPr>
        <w:t>greedy</w:t>
      </w:r>
      <w:r>
        <w:t xml:space="preserve"> </w:t>
      </w:r>
      <w:r>
        <w:rPr>
          <w:rFonts w:hint="eastAsia"/>
        </w:rPr>
        <w:t>algorithm</w:t>
      </w:r>
      <w:r>
        <w:rPr>
          <w:rFonts w:hint="eastAsia"/>
        </w:rPr>
        <w:t>部分也说一下，即：</w:t>
      </w:r>
      <w:r>
        <w:rPr>
          <w:rFonts w:hint="eastAsia"/>
        </w:rPr>
        <w:t>and</w:t>
      </w:r>
      <w:r>
        <w:t xml:space="preserve"> …</w:t>
      </w:r>
    </w:p>
  </w:comment>
  <w:comment w:id="190" w:author="Hua Guangbin" w:date="2023-05-03T15:14:00Z" w:initials="HG">
    <w:p w14:paraId="207794FA" w14:textId="7C7B7254" w:rsidR="00B811EF" w:rsidRDefault="00B811EF">
      <w:pPr>
        <w:pStyle w:val="ae"/>
      </w:pPr>
      <w:r>
        <w:rPr>
          <w:rStyle w:val="ad"/>
        </w:rPr>
        <w:annotationRef/>
      </w:r>
      <w:r>
        <w:rPr>
          <w:rFonts w:hint="eastAsia"/>
        </w:rPr>
        <w:t>#TODO</w:t>
      </w:r>
    </w:p>
  </w:comment>
  <w:comment w:id="193" w:author="ChengQian" w:date="2023-04-30T16:21:00Z" w:initials="C">
    <w:p w14:paraId="139BCA32" w14:textId="7C4134EF" w:rsidR="00A2367E" w:rsidRDefault="00A2367E">
      <w:pPr>
        <w:pStyle w:val="ae"/>
      </w:pPr>
      <w:r>
        <w:rPr>
          <w:rStyle w:val="ad"/>
        </w:rPr>
        <w:annotationRef/>
      </w:r>
      <w:r>
        <w:rPr>
          <w:rFonts w:hint="eastAsia"/>
        </w:rPr>
        <w:t>A</w:t>
      </w:r>
      <w:r>
        <w:t xml:space="preserve"> case study of using the proposed XX</w:t>
      </w:r>
      <w:r>
        <w:rPr>
          <w:rFonts w:hint="eastAsia"/>
        </w:rPr>
        <w:t xml:space="preserve"> </w:t>
      </w:r>
      <w:r>
        <w:t>model to … is demonstrated.</w:t>
      </w:r>
    </w:p>
  </w:comment>
  <w:comment w:id="194" w:author="Hua Guangbin" w:date="2023-05-01T12:09:00Z" w:initials="HG">
    <w:p w14:paraId="49C0B4FC" w14:textId="09326565" w:rsidR="00A2367E" w:rsidRDefault="00A2367E">
      <w:pPr>
        <w:pStyle w:val="ae"/>
      </w:pPr>
      <w:r>
        <w:rPr>
          <w:rStyle w:val="ad"/>
        </w:rPr>
        <w:annotationRef/>
      </w:r>
      <w:r>
        <w:t>S</w:t>
      </w:r>
      <w:r>
        <w:rPr>
          <w:rFonts w:hint="eastAsia"/>
        </w:rPr>
        <w:t>ection</w:t>
      </w:r>
      <w:r>
        <w:t xml:space="preserve"> III</w:t>
      </w:r>
      <w:r>
        <w:rPr>
          <w:rFonts w:hint="eastAsia"/>
        </w:rPr>
        <w:t>的案例验证包含两部分，先是对一个结构的详细求解，之后是对不同结构、不同规模的验证和对比。</w:t>
      </w:r>
    </w:p>
  </w:comment>
  <w:comment w:id="196" w:author="Hua Guangbin" w:date="2023-05-01T12:11:00Z" w:initials="HG">
    <w:p w14:paraId="581D1147" w14:textId="77777777" w:rsidR="00A2367E" w:rsidRDefault="00A2367E">
      <w:pPr>
        <w:pStyle w:val="ae"/>
      </w:pPr>
      <w:r>
        <w:rPr>
          <w:rStyle w:val="ad"/>
        </w:rPr>
        <w:annotationRef/>
      </w:r>
      <w:r>
        <w:rPr>
          <w:rFonts w:hint="eastAsia"/>
        </w:rPr>
        <w:t>我个人觉得我们的模型拓展性很好，之后可以用这个模型研究瞬态、研究诸如</w:t>
      </w:r>
      <w:r>
        <w:rPr>
          <w:rFonts w:hint="eastAsia"/>
        </w:rPr>
        <w:t>MAC</w:t>
      </w:r>
      <w:r>
        <w:rPr>
          <w:rFonts w:hint="eastAsia"/>
        </w:rPr>
        <w:t>的其他指标。</w:t>
      </w:r>
    </w:p>
    <w:p w14:paraId="2BBDD804" w14:textId="77777777" w:rsidR="00A2367E" w:rsidRDefault="00A2367E">
      <w:pPr>
        <w:pStyle w:val="ae"/>
      </w:pPr>
      <w:r>
        <w:rPr>
          <w:rFonts w:hint="eastAsia"/>
        </w:rPr>
        <w:t>这篇</w:t>
      </w:r>
      <w:r>
        <w:rPr>
          <w:rFonts w:hint="eastAsia"/>
        </w:rPr>
        <w:t>paper</w:t>
      </w:r>
      <w:r>
        <w:rPr>
          <w:rFonts w:hint="eastAsia"/>
        </w:rPr>
        <w:t>是师兄给定的题目，所以没有对这些进一步展开，只在未来研究方向里说明。</w:t>
      </w:r>
    </w:p>
    <w:p w14:paraId="04F04E34" w14:textId="5DDA7B34" w:rsidR="00A2367E" w:rsidRDefault="00A2367E">
      <w:pPr>
        <w:pStyle w:val="ae"/>
      </w:pPr>
      <w:r>
        <w:rPr>
          <w:rFonts w:hint="eastAsia"/>
        </w:rPr>
        <w:t>不写会不会有点可惜？</w:t>
      </w:r>
    </w:p>
  </w:comment>
  <w:comment w:id="197" w:author="Hua Guangbin" w:date="2023-05-03T15:15:00Z" w:initials="HG">
    <w:p w14:paraId="47FAA6D7" w14:textId="5F755ED8" w:rsidR="00B811EF" w:rsidRDefault="00B811EF">
      <w:pPr>
        <w:pStyle w:val="ae"/>
      </w:pPr>
      <w:r>
        <w:rPr>
          <w:rStyle w:val="ad"/>
        </w:rPr>
        <w:annotationRef/>
      </w:r>
      <w:r>
        <w:rPr>
          <w:rFonts w:hint="eastAsia"/>
        </w:rPr>
        <w:t>删除，不停留在方法层面。</w:t>
      </w:r>
    </w:p>
  </w:comment>
  <w:comment w:id="225" w:author="ChengQian" w:date="2023-04-30T16:33:00Z" w:initials="C">
    <w:p w14:paraId="3B41D8E2" w14:textId="2412A980" w:rsidR="00A2367E" w:rsidRDefault="00A2367E">
      <w:pPr>
        <w:pStyle w:val="ae"/>
      </w:pPr>
      <w:r>
        <w:rPr>
          <w:rStyle w:val="ad"/>
        </w:rPr>
        <w:annotationRef/>
      </w:r>
      <w:r>
        <w:rPr>
          <w:rFonts w:hint="eastAsia"/>
        </w:rPr>
        <w:t>后面几步的简要说明参考第一步，按照叙述故事的写法写</w:t>
      </w:r>
    </w:p>
  </w:comment>
  <w:comment w:id="226" w:author="Hua Guangbin" w:date="2023-05-01T12:18:00Z" w:initials="HG">
    <w:p w14:paraId="7EC76731" w14:textId="51F680C3" w:rsidR="00A2367E" w:rsidRDefault="00A2367E">
      <w:pPr>
        <w:pStyle w:val="ae"/>
      </w:pPr>
      <w:r>
        <w:rPr>
          <w:rStyle w:val="ad"/>
        </w:rPr>
        <w:annotationRef/>
      </w:r>
      <w:r>
        <w:t xml:space="preserve">In the first place, the actual RBS structure is converted to a graph model, in which the shortest path (SP) of each battery is obtained. </w:t>
      </w:r>
    </w:p>
  </w:comment>
  <w:comment w:id="227" w:author="Hua Guangbin" w:date="2023-05-01T12:23:00Z" w:initials="HG">
    <w:p w14:paraId="3EC251BE" w14:textId="7E366085" w:rsidR="00A2367E" w:rsidRDefault="00A2367E">
      <w:pPr>
        <w:pStyle w:val="ae"/>
      </w:pPr>
      <w:r>
        <w:rPr>
          <w:rStyle w:val="ad"/>
        </w:rPr>
        <w:annotationRef/>
      </w:r>
      <w:r>
        <w:rPr>
          <w:rFonts w:ascii="system-ui" w:hAnsi="system-ui"/>
          <w:color w:val="000000"/>
        </w:rPr>
        <w:t>Subsequently, the structure is further transformed into an equivalent circuit model for calculating circuit voltage and current.</w:t>
      </w:r>
    </w:p>
  </w:comment>
  <w:comment w:id="228" w:author="Hua Guangbin" w:date="2023-05-01T12:31:00Z" w:initials="HG">
    <w:p w14:paraId="6B2E5A7D" w14:textId="7A242138" w:rsidR="00A2367E" w:rsidRPr="00893F7E" w:rsidRDefault="00A2367E">
      <w:pPr>
        <w:pStyle w:val="ae"/>
      </w:pPr>
      <w:r>
        <w:rPr>
          <w:rStyle w:val="ad"/>
        </w:rPr>
        <w:annotationRef/>
      </w:r>
      <w:r w:rsidRPr="00765218">
        <w:t>In the end, the open</w:t>
      </w:r>
      <w:r>
        <w:t>/</w:t>
      </w:r>
      <w:r w:rsidRPr="00765218">
        <w:t>clos</w:t>
      </w:r>
      <w:r>
        <w:t>e</w:t>
      </w:r>
      <w:r w:rsidRPr="00765218">
        <w:t xml:space="preserve"> strategy of the RBS is implemented by greedily selecting the SP</w:t>
      </w:r>
      <w:r>
        <w:t>s</w:t>
      </w:r>
      <w:r w:rsidRPr="00765218">
        <w:t xml:space="preserve"> to achieve MAC and quantitatively calculated in the equivalent circuit.</w:t>
      </w:r>
    </w:p>
  </w:comment>
  <w:comment w:id="229" w:author="ChengQian" w:date="2023-04-30T16:24:00Z" w:initials="C">
    <w:p w14:paraId="049A4D0A" w14:textId="38081882" w:rsidR="00A2367E" w:rsidRDefault="00A2367E">
      <w:pPr>
        <w:pStyle w:val="ae"/>
      </w:pPr>
      <w:r>
        <w:rPr>
          <w:rStyle w:val="ad"/>
        </w:rPr>
        <w:annotationRef/>
      </w:r>
      <w:r>
        <w:rPr>
          <w:rFonts w:hint="eastAsia"/>
        </w:rPr>
        <w:t>这个总的流程图看上去太粗糙了，不行就用简单的流图展示</w:t>
      </w:r>
      <w:r>
        <w:rPr>
          <w:rFonts w:hint="eastAsia"/>
        </w:rPr>
        <w:t>4</w:t>
      </w:r>
      <w:r>
        <w:rPr>
          <w:rFonts w:hint="eastAsia"/>
        </w:rPr>
        <w:t>个步骤</w:t>
      </w:r>
    </w:p>
  </w:comment>
  <w:comment w:id="230" w:author="Hua Guangbin" w:date="2023-05-02T23:02:00Z" w:initials="HG">
    <w:p w14:paraId="5251A93A" w14:textId="0553DB74" w:rsidR="00A2367E" w:rsidRDefault="00A2367E">
      <w:pPr>
        <w:pStyle w:val="ae"/>
      </w:pPr>
      <w:r>
        <w:rPr>
          <w:rStyle w:val="ad"/>
        </w:rPr>
        <w:annotationRef/>
      </w:r>
      <w:r>
        <w:rPr>
          <w:rFonts w:hint="eastAsia"/>
        </w:rPr>
        <w:t>对</w:t>
      </w:r>
      <w:r>
        <w:rPr>
          <w:rFonts w:hint="eastAsia"/>
        </w:rPr>
        <w:t>step</w:t>
      </w:r>
      <w:r>
        <w:rPr>
          <w:rFonts w:hint="eastAsia"/>
        </w:rPr>
        <w:t>的</w:t>
      </w:r>
      <w:r>
        <w:rPr>
          <w:rFonts w:hint="eastAsia"/>
        </w:rPr>
        <w:t>4</w:t>
      </w:r>
      <w:r>
        <w:rPr>
          <w:rFonts w:hint="eastAsia"/>
        </w:rPr>
        <w:t>个子图增加细节，依然保留当前结构？</w:t>
      </w:r>
    </w:p>
  </w:comment>
  <w:comment w:id="231" w:author="Hua Guangbin" w:date="2023-05-02T23:07:00Z" w:initials="HG">
    <w:p w14:paraId="60F92FE2" w14:textId="33A21919" w:rsidR="00A2367E" w:rsidRPr="00765218" w:rsidRDefault="00A2367E">
      <w:pPr>
        <w:pStyle w:val="ae"/>
      </w:pPr>
      <w:r>
        <w:rPr>
          <w:rStyle w:val="ad"/>
        </w:rPr>
        <w:annotationRef/>
      </w:r>
      <w:r>
        <w:rPr>
          <w:rFonts w:hint="eastAsia"/>
        </w:rPr>
        <w:t>和师兄讨论：</w:t>
      </w:r>
      <w:r>
        <w:rPr>
          <w:rFonts w:hint="eastAsia"/>
        </w:rPr>
        <w:t>1.</w:t>
      </w:r>
      <w:r>
        <w:t xml:space="preserve"> </w:t>
      </w:r>
      <w:r>
        <w:rPr>
          <w:rFonts w:hint="eastAsia"/>
        </w:rPr>
        <w:t>重新手画，不用程序生成；</w:t>
      </w:r>
      <w:r>
        <w:rPr>
          <w:rFonts w:hint="eastAsia"/>
        </w:rPr>
        <w:t>2.</w:t>
      </w:r>
      <w:r>
        <w:t xml:space="preserve"> </w:t>
      </w:r>
      <w:r>
        <w:rPr>
          <w:rFonts w:hint="eastAsia"/>
        </w:rPr>
        <w:t>不同子图里的元素含义要统一。</w:t>
      </w:r>
    </w:p>
  </w:comment>
  <w:comment w:id="235" w:author="ChengQian" w:date="2023-04-30T16:34:00Z" w:initials="C">
    <w:p w14:paraId="7AFD5B21" w14:textId="37BF2CAA" w:rsidR="00A2367E" w:rsidRDefault="00A2367E">
      <w:pPr>
        <w:pStyle w:val="ae"/>
      </w:pPr>
      <w:r>
        <w:rPr>
          <w:rStyle w:val="ad"/>
        </w:rPr>
        <w:annotationRef/>
      </w:r>
      <w:r>
        <w:rPr>
          <w:rFonts w:hint="eastAsia"/>
        </w:rPr>
        <w:t>这里应该有</w:t>
      </w:r>
      <w:r>
        <w:rPr>
          <w:rFonts w:hint="eastAsia"/>
        </w:rPr>
        <w:t>4</w:t>
      </w:r>
      <w:r>
        <w:rPr>
          <w:rFonts w:hint="eastAsia"/>
        </w:rPr>
        <w:t>个</w:t>
      </w:r>
      <w:r>
        <w:rPr>
          <w:rFonts w:hint="eastAsia"/>
        </w:rPr>
        <w:t>sub-section</w:t>
      </w:r>
      <w:r>
        <w:rPr>
          <w:rFonts w:hint="eastAsia"/>
        </w:rPr>
        <w:t>，对应前面流程图的</w:t>
      </w:r>
      <w:r>
        <w:rPr>
          <w:rFonts w:hint="eastAsia"/>
        </w:rPr>
        <w:t>4</w:t>
      </w:r>
      <w:r>
        <w:rPr>
          <w:rFonts w:hint="eastAsia"/>
        </w:rPr>
        <w:t>个步骤，按照图</w:t>
      </w:r>
      <w:r>
        <w:rPr>
          <w:rFonts w:hint="eastAsia"/>
        </w:rPr>
        <w:t>2</w:t>
      </w:r>
      <w:r>
        <w:rPr>
          <w:rFonts w:hint="eastAsia"/>
        </w:rPr>
        <w:t>的逻辑线梳理下面的</w:t>
      </w:r>
      <w:r>
        <w:rPr>
          <w:rFonts w:hint="eastAsia"/>
        </w:rPr>
        <w:t>4</w:t>
      </w:r>
      <w:r>
        <w:rPr>
          <w:rFonts w:hint="eastAsia"/>
        </w:rPr>
        <w:t>个</w:t>
      </w:r>
      <w:r>
        <w:rPr>
          <w:rFonts w:hint="eastAsia"/>
        </w:rPr>
        <w:t>sub-section</w:t>
      </w:r>
    </w:p>
  </w:comment>
  <w:comment w:id="236" w:author="Hua Guangbin" w:date="2023-05-02T23:09:00Z" w:initials="HG">
    <w:p w14:paraId="1CA54C5E" w14:textId="77777777" w:rsidR="00A2367E" w:rsidRDefault="00A2367E">
      <w:pPr>
        <w:pStyle w:val="ae"/>
      </w:pPr>
      <w:r>
        <w:rPr>
          <w:rStyle w:val="ad"/>
        </w:rPr>
        <w:annotationRef/>
      </w:r>
      <w:r>
        <w:rPr>
          <w:rFonts w:hint="eastAsia"/>
        </w:rPr>
        <w:t>下面的</w:t>
      </w:r>
      <w:r>
        <w:rPr>
          <w:rFonts w:hint="eastAsia"/>
        </w:rPr>
        <w:t>subsection</w:t>
      </w:r>
      <w:r>
        <w:rPr>
          <w:rFonts w:hint="eastAsia"/>
        </w:rPr>
        <w:t>是按“模型”和“算法”两部分写的，及上图中的左右两部分。</w:t>
      </w:r>
    </w:p>
    <w:p w14:paraId="70D386E5" w14:textId="0CB3DAC5" w:rsidR="00A2367E" w:rsidRDefault="00A2367E">
      <w:pPr>
        <w:pStyle w:val="ae"/>
      </w:pPr>
      <w:r>
        <w:rPr>
          <w:rFonts w:hint="eastAsia"/>
        </w:rPr>
        <w:t>是否仍用当前结构，将</w:t>
      </w:r>
      <w:r>
        <w:rPr>
          <w:rFonts w:hint="eastAsia"/>
        </w:rPr>
        <w:t>subsection</w:t>
      </w:r>
      <w:r>
        <w:rPr>
          <w:rFonts w:hint="eastAsia"/>
        </w:rPr>
        <w:t>的标题改为“</w:t>
      </w:r>
      <w:r>
        <w:t>Graph model and circuit model</w:t>
      </w:r>
      <w:r>
        <w:rPr>
          <w:rFonts w:hint="eastAsia"/>
        </w:rPr>
        <w:t>”和“</w:t>
      </w:r>
      <w:r>
        <w:rPr>
          <w:rFonts w:hint="eastAsia"/>
        </w:rPr>
        <w:t>S</w:t>
      </w:r>
      <w:r>
        <w:t>P and greedy solution</w:t>
      </w:r>
      <w:r>
        <w:rPr>
          <w:rFonts w:hint="eastAsia"/>
        </w:rPr>
        <w:t>”？</w:t>
      </w:r>
    </w:p>
  </w:comment>
  <w:comment w:id="237" w:author="Hua Guangbin" w:date="2023-05-02T23:12:00Z" w:initials="HG">
    <w:p w14:paraId="45180188" w14:textId="7DA62818" w:rsidR="00A2367E" w:rsidRDefault="00A2367E">
      <w:pPr>
        <w:pStyle w:val="ae"/>
      </w:pPr>
      <w:r>
        <w:rPr>
          <w:rStyle w:val="ad"/>
        </w:rPr>
        <w:annotationRef/>
      </w:r>
      <w:r>
        <w:rPr>
          <w:rFonts w:hint="eastAsia"/>
        </w:rPr>
        <w:t>Subsection</w:t>
      </w:r>
      <w:r>
        <w:t xml:space="preserve"> </w:t>
      </w:r>
      <w:r>
        <w:rPr>
          <w:rFonts w:hint="eastAsia"/>
        </w:rPr>
        <w:t>A</w:t>
      </w:r>
      <w:r>
        <w:rPr>
          <w:rFonts w:hint="eastAsia"/>
        </w:rPr>
        <w:t>可以分成两部分</w:t>
      </w:r>
      <w:r>
        <w:rPr>
          <w:rFonts w:hint="eastAsia"/>
        </w:rPr>
        <w:t xml:space="preserve"> graph</w:t>
      </w:r>
      <w:r>
        <w:t xml:space="preserve"> </w:t>
      </w:r>
      <w:r>
        <w:rPr>
          <w:rFonts w:hint="eastAsia"/>
        </w:rPr>
        <w:t>model</w:t>
      </w:r>
      <w:r>
        <w:rPr>
          <w:rFonts w:hint="eastAsia"/>
        </w:rPr>
        <w:t>和</w:t>
      </w:r>
      <w:r>
        <w:rPr>
          <w:rFonts w:hint="eastAsia"/>
        </w:rPr>
        <w:t>circuit</w:t>
      </w:r>
      <w:r>
        <w:t xml:space="preserve"> </w:t>
      </w:r>
      <w:r>
        <w:rPr>
          <w:rFonts w:hint="eastAsia"/>
        </w:rPr>
        <w:t>model</w:t>
      </w:r>
      <w:r>
        <w:rPr>
          <w:rFonts w:hint="eastAsia"/>
        </w:rPr>
        <w:t>（这样甚至更好）。</w:t>
      </w:r>
    </w:p>
    <w:p w14:paraId="34988FFA" w14:textId="0E2BE5B5" w:rsidR="00A2367E" w:rsidRDefault="00A2367E">
      <w:pPr>
        <w:pStyle w:val="ae"/>
      </w:pPr>
      <w:r>
        <w:t>S</w:t>
      </w:r>
      <w:r>
        <w:rPr>
          <w:rFonts w:hint="eastAsia"/>
        </w:rPr>
        <w:t>ubsection</w:t>
      </w:r>
      <w:r>
        <w:t xml:space="preserve"> </w:t>
      </w:r>
      <w:r>
        <w:rPr>
          <w:rFonts w:hint="eastAsia"/>
        </w:rPr>
        <w:t>B</w:t>
      </w:r>
      <w:r>
        <w:rPr>
          <w:rFonts w:hint="eastAsia"/>
        </w:rPr>
        <w:t>的内容本身不多，再分会不会琐碎？</w:t>
      </w:r>
    </w:p>
  </w:comment>
  <w:comment w:id="238" w:author="Hua Guangbin" w:date="2023-05-02T23:36:00Z" w:initials="HG">
    <w:p w14:paraId="5621160D" w14:textId="03B859D6" w:rsidR="00A2367E" w:rsidRDefault="00A2367E">
      <w:pPr>
        <w:pStyle w:val="ae"/>
        <w:rPr>
          <w:rFonts w:hint="eastAsia"/>
        </w:rPr>
      </w:pPr>
      <w:r>
        <w:rPr>
          <w:rStyle w:val="ad"/>
        </w:rPr>
        <w:annotationRef/>
      </w:r>
      <w:r w:rsidR="00B811EF">
        <w:rPr>
          <w:rFonts w:hint="eastAsia"/>
        </w:rPr>
        <w:t>删掉图，</w:t>
      </w:r>
      <w:r w:rsidR="00B811EF">
        <w:rPr>
          <w:rFonts w:hint="eastAsia"/>
        </w:rPr>
        <w:t>2~3</w:t>
      </w:r>
      <w:r w:rsidR="00B811EF">
        <w:rPr>
          <w:rFonts w:hint="eastAsia"/>
        </w:rPr>
        <w:t>个</w:t>
      </w:r>
      <w:r w:rsidR="00B811EF">
        <w:rPr>
          <w:rFonts w:hint="eastAsia"/>
        </w:rPr>
        <w:t>subsection</w:t>
      </w:r>
    </w:p>
  </w:comment>
  <w:comment w:id="239" w:author="Hua Guangbin" w:date="2023-05-03T15:30:00Z" w:initials="HG">
    <w:p w14:paraId="50B1225D" w14:textId="5AD7B65C" w:rsidR="00ED6981" w:rsidRDefault="00ED6981">
      <w:pPr>
        <w:pStyle w:val="ae"/>
        <w:rPr>
          <w:rFonts w:hint="eastAsia"/>
        </w:rPr>
      </w:pPr>
      <w:r>
        <w:rPr>
          <w:rStyle w:val="ad"/>
        </w:rPr>
        <w:annotationRef/>
      </w:r>
      <w:r>
        <w:rPr>
          <w:rFonts w:hint="eastAsia"/>
        </w:rPr>
        <w:t>统一标准有向图和等效电路图。</w:t>
      </w:r>
      <w:r>
        <w:tab/>
      </w:r>
    </w:p>
  </w:comment>
  <w:comment w:id="243" w:author="ChengQian" w:date="2023-04-30T16:38:00Z" w:initials="C">
    <w:p w14:paraId="27D034DB" w14:textId="049271C0" w:rsidR="00A2367E" w:rsidRDefault="00A2367E">
      <w:pPr>
        <w:pStyle w:val="ae"/>
      </w:pPr>
      <w:r>
        <w:rPr>
          <w:rStyle w:val="ad"/>
        </w:rPr>
        <w:annotationRef/>
      </w:r>
      <w:r>
        <w:rPr>
          <w:rFonts w:hint="eastAsia"/>
        </w:rPr>
        <w:t>R</w:t>
      </w:r>
      <w:r>
        <w:t>BS structure, RBS architecture, RBS circuit</w:t>
      </w:r>
      <w:r>
        <w:rPr>
          <w:rFonts w:hint="eastAsia"/>
        </w:rPr>
        <w:t>需要统一写法，否则你需要在文中说清楚这三者中的区别</w:t>
      </w:r>
    </w:p>
  </w:comment>
  <w:comment w:id="244" w:author="Hua Guangbin" w:date="2023-05-02T23:13:00Z" w:initials="HG">
    <w:p w14:paraId="68BAAA6B" w14:textId="77777777" w:rsidR="00A2367E" w:rsidRDefault="00A2367E">
      <w:pPr>
        <w:pStyle w:val="ae"/>
      </w:pPr>
      <w:r>
        <w:rPr>
          <w:rStyle w:val="ad"/>
        </w:rPr>
        <w:annotationRef/>
      </w:r>
      <w:r>
        <w:rPr>
          <w:rFonts w:hint="eastAsia"/>
        </w:rPr>
        <w:t>之后统一使用</w:t>
      </w:r>
      <w:r>
        <w:rPr>
          <w:rFonts w:hint="eastAsia"/>
        </w:rPr>
        <w:t xml:space="preserve"> </w:t>
      </w:r>
      <w:r>
        <w:t xml:space="preserve">RBS architecture </w:t>
      </w:r>
      <w:r>
        <w:rPr>
          <w:rFonts w:hint="eastAsia"/>
        </w:rPr>
        <w:t>。</w:t>
      </w:r>
    </w:p>
    <w:p w14:paraId="15FEBB74" w14:textId="77777777" w:rsidR="00A2367E" w:rsidRDefault="00A2367E">
      <w:pPr>
        <w:pStyle w:val="ae"/>
      </w:pPr>
      <w:r>
        <w:rPr>
          <w:rFonts w:hint="eastAsia"/>
        </w:rPr>
        <w:t>#TODO</w:t>
      </w:r>
      <w:r>
        <w:t xml:space="preserve"> </w:t>
      </w:r>
      <w:r>
        <w:rPr>
          <w:rFonts w:hint="eastAsia"/>
        </w:rPr>
        <w:t>统一“结构”为</w:t>
      </w:r>
      <w:r>
        <w:rPr>
          <w:rFonts w:hint="eastAsia"/>
        </w:rPr>
        <w:t xml:space="preserve"> architecture</w:t>
      </w:r>
      <w:r>
        <w:t>.</w:t>
      </w:r>
      <w:r w:rsidR="00E04782">
        <w:t xml:space="preserve"> </w:t>
      </w:r>
    </w:p>
    <w:p w14:paraId="3497D1DB" w14:textId="0AFF5E12" w:rsidR="00E04782" w:rsidRDefault="00E04782">
      <w:pPr>
        <w:pStyle w:val="ae"/>
      </w:pPr>
      <w:r>
        <w:rPr>
          <w:rFonts w:hint="eastAsia"/>
        </w:rPr>
        <w:t>拓扑结构不可变，</w:t>
      </w:r>
      <w:r>
        <w:rPr>
          <w:rFonts w:hint="eastAsia"/>
        </w:rPr>
        <w:t>switch</w:t>
      </w:r>
      <w:r>
        <w:t xml:space="preserve"> </w:t>
      </w:r>
      <w:r>
        <w:rPr>
          <w:rFonts w:hint="eastAsia"/>
        </w:rPr>
        <w:t>connection</w:t>
      </w:r>
      <w:r>
        <w:t xml:space="preserve"> </w:t>
      </w:r>
      <w:r>
        <w:rPr>
          <w:rFonts w:hint="eastAsia"/>
        </w:rPr>
        <w:t>strategy</w:t>
      </w:r>
      <w:r>
        <w:t xml:space="preserve"> </w:t>
      </w:r>
    </w:p>
  </w:comment>
  <w:comment w:id="252" w:author="ChengQian" w:date="2023-04-30T16:42:00Z" w:initials="C">
    <w:p w14:paraId="52038CB5" w14:textId="757B2560" w:rsidR="00A2367E" w:rsidRDefault="00A2367E">
      <w:pPr>
        <w:pStyle w:val="ae"/>
      </w:pPr>
      <w:r>
        <w:rPr>
          <w:rStyle w:val="ad"/>
        </w:rPr>
        <w:annotationRef/>
      </w:r>
      <w:r>
        <w:rPr>
          <w:rFonts w:hint="eastAsia"/>
        </w:rPr>
        <w:t>这句</w:t>
      </w:r>
      <w:proofErr w:type="gramStart"/>
      <w:r>
        <w:rPr>
          <w:rFonts w:hint="eastAsia"/>
        </w:rPr>
        <w:t>话什么</w:t>
      </w:r>
      <w:proofErr w:type="gramEnd"/>
      <w:r>
        <w:rPr>
          <w:rFonts w:hint="eastAsia"/>
        </w:rPr>
        <w:t>意思？</w:t>
      </w:r>
    </w:p>
  </w:comment>
  <w:comment w:id="253" w:author="Hua Guangbin" w:date="2023-05-02T23:14:00Z" w:initials="HG">
    <w:p w14:paraId="07790875" w14:textId="3B270C67" w:rsidR="00A2367E" w:rsidRDefault="00A2367E">
      <w:pPr>
        <w:pStyle w:val="ae"/>
      </w:pPr>
      <w:r>
        <w:rPr>
          <w:rStyle w:val="ad"/>
        </w:rPr>
        <w:annotationRef/>
      </w:r>
      <w:r>
        <w:rPr>
          <w:rFonts w:hint="eastAsia"/>
        </w:rPr>
        <w:t>想表达：实际的器件（主要是电池和开关）被处理成理想元器件，如电流被视为恒压源与电阻串联，这样才能进行后续的电路分析。也就是下一段具体操作的起因。</w:t>
      </w:r>
    </w:p>
  </w:comment>
  <w:comment w:id="254" w:author="Hua Guangbin" w:date="2023-05-03T15:23:00Z" w:initials="HG">
    <w:p w14:paraId="4B530E1D" w14:textId="19342EA5" w:rsidR="00E04782" w:rsidRDefault="00E04782">
      <w:pPr>
        <w:pStyle w:val="ae"/>
      </w:pPr>
      <w:r>
        <w:rPr>
          <w:rStyle w:val="ad"/>
        </w:rPr>
        <w:annotationRef/>
      </w:r>
      <w:r>
        <w:rPr>
          <w:rFonts w:hint="eastAsia"/>
        </w:rPr>
        <w:t>不使用</w:t>
      </w:r>
      <w:r>
        <w:rPr>
          <w:rFonts w:hint="eastAsia"/>
        </w:rPr>
        <w:t xml:space="preserve"> component</w:t>
      </w:r>
      <w:r>
        <w:rPr>
          <w:rFonts w:hint="eastAsia"/>
        </w:rPr>
        <w:t>，写全</w:t>
      </w:r>
      <w:r>
        <w:rPr>
          <w:rFonts w:hint="eastAsia"/>
        </w:rPr>
        <w:t>b</w:t>
      </w:r>
      <w:r>
        <w:rPr>
          <w:rFonts w:hint="eastAsia"/>
        </w:rPr>
        <w:t>和</w:t>
      </w:r>
      <w:r>
        <w:rPr>
          <w:rFonts w:hint="eastAsia"/>
        </w:rPr>
        <w:t>s</w:t>
      </w:r>
      <w:r>
        <w:rPr>
          <w:rFonts w:hint="eastAsia"/>
        </w:rPr>
        <w:t>。</w:t>
      </w:r>
    </w:p>
  </w:comment>
  <w:comment w:id="255" w:author="ChengQian" w:date="2023-04-30T16:42:00Z" w:initials="C">
    <w:p w14:paraId="1055D3B5" w14:textId="2BA4377A" w:rsidR="00A2367E" w:rsidRDefault="00A2367E">
      <w:pPr>
        <w:pStyle w:val="ae"/>
      </w:pPr>
      <w:r>
        <w:rPr>
          <w:rStyle w:val="ad"/>
        </w:rPr>
        <w:annotationRef/>
      </w:r>
      <w:r>
        <w:rPr>
          <w:rFonts w:hint="eastAsia"/>
        </w:rPr>
        <w:t>这里说的是等效电路模型？你这里说的等效电路模型和传统的等效电路模型是一回事么？</w:t>
      </w:r>
    </w:p>
  </w:comment>
  <w:comment w:id="256" w:author="Hua Guangbin" w:date="2023-05-02T23:18:00Z" w:initials="HG">
    <w:p w14:paraId="48E5EE34" w14:textId="77777777" w:rsidR="00A2367E" w:rsidRDefault="00A2367E">
      <w:pPr>
        <w:pStyle w:val="ae"/>
      </w:pPr>
      <w:r>
        <w:rPr>
          <w:rStyle w:val="ad"/>
        </w:rPr>
        <w:annotationRef/>
      </w:r>
      <w:r>
        <w:rPr>
          <w:rFonts w:hint="eastAsia"/>
        </w:rPr>
        <w:t>就是传统的电池等效电路模型，最简单的那种。</w:t>
      </w:r>
    </w:p>
    <w:p w14:paraId="0F9446A1" w14:textId="620EA9DD" w:rsidR="00A2367E" w:rsidRDefault="00A2367E">
      <w:pPr>
        <w:pStyle w:val="ae"/>
      </w:pPr>
      <w:r>
        <w:rPr>
          <w:rFonts w:hint="eastAsia"/>
        </w:rPr>
        <w:t>但我们的模型实际使用的模型进一步简化，只考虑它的稳态，把其中的电容也忽略了。</w:t>
      </w:r>
    </w:p>
  </w:comment>
  <w:comment w:id="257" w:author="ChengQian" w:date="2023-05-03T11:16:00Z" w:initials="C">
    <w:p w14:paraId="20C71FA0" w14:textId="3D8A6DAB" w:rsidR="00FF59E6" w:rsidRDefault="00FF59E6">
      <w:pPr>
        <w:pStyle w:val="ae"/>
      </w:pPr>
      <w:r>
        <w:rPr>
          <w:rStyle w:val="ad"/>
        </w:rPr>
        <w:annotationRef/>
      </w:r>
      <w:r>
        <w:rPr>
          <w:rFonts w:hint="eastAsia"/>
        </w:rPr>
        <w:t>还是需要把等效电路模型的数学公式和如何在文中应用解释清楚</w:t>
      </w:r>
    </w:p>
  </w:comment>
  <w:comment w:id="258" w:author="Hua Guangbin" w:date="2023-05-03T15:25:00Z" w:initials="HG">
    <w:p w14:paraId="1BEBAF7E" w14:textId="131832AF" w:rsidR="00E04782" w:rsidRDefault="00E04782">
      <w:pPr>
        <w:pStyle w:val="ae"/>
        <w:rPr>
          <w:rFonts w:hint="eastAsia"/>
        </w:rPr>
      </w:pPr>
      <w:r>
        <w:rPr>
          <w:rStyle w:val="ad"/>
        </w:rPr>
        <w:annotationRef/>
      </w:r>
      <w:r>
        <w:rPr>
          <w:rFonts w:hint="eastAsia"/>
        </w:rPr>
        <w:t>花点篇幅，描述清楚。放一些示意图。</w:t>
      </w:r>
    </w:p>
  </w:comment>
  <w:comment w:id="266" w:author="ChengQian" w:date="2023-04-30T16:45:00Z" w:initials="C">
    <w:p w14:paraId="101B1631" w14:textId="00E5E0F3" w:rsidR="00A2367E" w:rsidRDefault="00A2367E">
      <w:pPr>
        <w:pStyle w:val="ae"/>
      </w:pPr>
      <w:r>
        <w:rPr>
          <w:rStyle w:val="ad"/>
        </w:rPr>
        <w:annotationRef/>
      </w:r>
      <w:r>
        <w:rPr>
          <w:rFonts w:hint="eastAsia"/>
        </w:rPr>
        <w:t>前面加一句话说明电池的</w:t>
      </w:r>
      <w:r w:rsidRPr="001E398C">
        <w:t>steady-state behavior</w:t>
      </w:r>
      <w:r>
        <w:rPr>
          <w:rFonts w:hint="eastAsia"/>
        </w:rPr>
        <w:t>和</w:t>
      </w:r>
      <w:r w:rsidRPr="001E398C">
        <w:t>transient behavior</w:t>
      </w:r>
      <w:r>
        <w:rPr>
          <w:rFonts w:hint="eastAsia"/>
        </w:rPr>
        <w:t>都是什么性能，用什么参数表征</w:t>
      </w:r>
    </w:p>
  </w:comment>
  <w:comment w:id="267" w:author="Hua Guangbin" w:date="2023-05-02T23:20:00Z" w:initials="HG">
    <w:p w14:paraId="769CBE7D" w14:textId="77777777" w:rsidR="00A2367E" w:rsidRDefault="00A2367E">
      <w:pPr>
        <w:pStyle w:val="ae"/>
      </w:pPr>
      <w:r>
        <w:rPr>
          <w:rStyle w:val="ad"/>
        </w:rPr>
        <w:annotationRef/>
      </w:r>
      <w:r>
        <w:rPr>
          <w:rFonts w:hint="eastAsia"/>
        </w:rPr>
        <w:t>此处想表达：只考虑电路的稳态行为，忽略瞬态行为。</w:t>
      </w:r>
    </w:p>
    <w:p w14:paraId="42499DA6" w14:textId="114069F6" w:rsidR="00A2367E" w:rsidRDefault="00A2367E">
      <w:pPr>
        <w:pStyle w:val="ae"/>
      </w:pPr>
      <w:r>
        <w:rPr>
          <w:rFonts w:hint="eastAsia"/>
        </w:rPr>
        <w:t>修改为“</w:t>
      </w:r>
      <w:r w:rsidRPr="008374C7">
        <w:t>steady-state response</w:t>
      </w:r>
      <w:r>
        <w:rPr>
          <w:rFonts w:hint="eastAsia"/>
        </w:rPr>
        <w:t>”和“</w:t>
      </w:r>
      <w:r w:rsidRPr="008374C7">
        <w:t>steady-state response</w:t>
      </w:r>
      <w:r>
        <w:rPr>
          <w:rFonts w:hint="eastAsia"/>
        </w:rPr>
        <w:t>”更好？</w:t>
      </w:r>
    </w:p>
  </w:comment>
  <w:comment w:id="268" w:author="ChengQian" w:date="2023-05-03T11:16:00Z" w:initials="C">
    <w:p w14:paraId="28909646" w14:textId="41130B7E" w:rsidR="000159B8" w:rsidRDefault="000159B8">
      <w:pPr>
        <w:pStyle w:val="ae"/>
      </w:pPr>
      <w:r>
        <w:rPr>
          <w:rStyle w:val="ad"/>
        </w:rPr>
        <w:annotationRef/>
      </w:r>
      <w:r>
        <w:rPr>
          <w:rFonts w:hint="eastAsia"/>
        </w:rPr>
        <w:t>我觉得可以删掉，不提</w:t>
      </w:r>
      <w:r w:rsidR="00487F0C">
        <w:rPr>
          <w:rFonts w:hint="eastAsia"/>
        </w:rPr>
        <w:t>稳态还是瞬态（后面也没有提到过稳态的特征）</w:t>
      </w:r>
    </w:p>
  </w:comment>
  <w:comment w:id="269" w:author="Hua Guangbin" w:date="2023-05-03T15:26:00Z" w:initials="HG">
    <w:p w14:paraId="24DE8D61" w14:textId="67B2084E" w:rsidR="00DD4AF5" w:rsidRDefault="00DD4AF5">
      <w:pPr>
        <w:pStyle w:val="ae"/>
      </w:pPr>
      <w:r>
        <w:rPr>
          <w:rStyle w:val="ad"/>
        </w:rPr>
        <w:annotationRef/>
      </w:r>
      <w:r>
        <w:rPr>
          <w:rFonts w:hint="eastAsia"/>
        </w:rPr>
        <w:t>结合示意图来说明。</w:t>
      </w:r>
    </w:p>
  </w:comment>
  <w:comment w:id="272" w:author="Phia" w:date="2023-04-23T15:26:00Z" w:initials="P">
    <w:p w14:paraId="47714195" w14:textId="77777777" w:rsidR="00A2367E" w:rsidRDefault="00A2367E">
      <w:pPr>
        <w:pStyle w:val="ae"/>
      </w:pPr>
      <w:r>
        <w:rPr>
          <w:rStyle w:val="ad"/>
        </w:rPr>
        <w:annotationRef/>
      </w:r>
      <w:r>
        <w:rPr>
          <w:rFonts w:hint="eastAsia"/>
        </w:rPr>
        <w:t>电池模型示意图</w:t>
      </w:r>
    </w:p>
  </w:comment>
  <w:comment w:id="273" w:author="ChengQian" w:date="2023-04-30T16:53:00Z" w:initials="C">
    <w:p w14:paraId="1D753393" w14:textId="3E875E1F" w:rsidR="00A2367E" w:rsidRDefault="00A2367E">
      <w:pPr>
        <w:pStyle w:val="ae"/>
      </w:pPr>
      <w:r>
        <w:rPr>
          <w:rStyle w:val="ad"/>
        </w:rPr>
        <w:annotationRef/>
      </w:r>
      <w:r>
        <w:rPr>
          <w:rFonts w:hint="eastAsia"/>
        </w:rPr>
        <w:t>附图</w:t>
      </w:r>
    </w:p>
  </w:comment>
  <w:comment w:id="274" w:author="Hua Guangbin" w:date="2023-05-02T23:23:00Z" w:initials="HG">
    <w:p w14:paraId="03297E71" w14:textId="4DD05C93" w:rsidR="00A2367E" w:rsidRDefault="00A2367E">
      <w:pPr>
        <w:pStyle w:val="ae"/>
      </w:pPr>
      <w:r>
        <w:rPr>
          <w:rStyle w:val="ad"/>
        </w:rPr>
        <w:annotationRef/>
      </w:r>
      <w:r>
        <w:t>#T</w:t>
      </w:r>
      <w:r>
        <w:rPr>
          <w:rFonts w:hint="eastAsia"/>
        </w:rPr>
        <w:t>ODO</w:t>
      </w:r>
      <w:r>
        <w:t xml:space="preserve"> </w:t>
      </w:r>
      <w:r>
        <w:rPr>
          <w:rFonts w:hint="eastAsia"/>
        </w:rPr>
        <w:t>在</w:t>
      </w:r>
      <w:r>
        <w:rPr>
          <w:rFonts w:hint="eastAsia"/>
        </w:rPr>
        <w:t>Fig1</w:t>
      </w:r>
      <w:r>
        <w:rPr>
          <w:rFonts w:hint="eastAsia"/>
        </w:rPr>
        <w:t>中的子图里体现电池的等效模型。</w:t>
      </w:r>
    </w:p>
  </w:comment>
  <w:comment w:id="291" w:author="ChengQian" w:date="2023-04-30T17:28:00Z" w:initials="C">
    <w:p w14:paraId="17D59B52" w14:textId="3F62C735" w:rsidR="00A2367E" w:rsidRDefault="00A2367E">
      <w:pPr>
        <w:pStyle w:val="ae"/>
      </w:pPr>
      <w:r>
        <w:rPr>
          <w:rStyle w:val="ad"/>
        </w:rPr>
        <w:annotationRef/>
      </w:r>
      <w:r>
        <w:rPr>
          <w:rFonts w:hint="eastAsia"/>
        </w:rPr>
        <w:t>z</w:t>
      </w:r>
      <w:r>
        <w:t>ero</w:t>
      </w:r>
      <w:r>
        <w:rPr>
          <w:rFonts w:hint="eastAsia"/>
        </w:rPr>
        <w:t>是哪方面？</w:t>
      </w:r>
    </w:p>
  </w:comment>
  <w:comment w:id="292" w:author="Hua Guangbin" w:date="2023-05-02T23:25:00Z" w:initials="HG">
    <w:p w14:paraId="74370EEC" w14:textId="77777777" w:rsidR="00A2367E" w:rsidRDefault="00A2367E">
      <w:pPr>
        <w:pStyle w:val="ae"/>
      </w:pPr>
      <w:r>
        <w:rPr>
          <w:rStyle w:val="ad"/>
        </w:rPr>
        <w:annotationRef/>
      </w:r>
      <w:r>
        <w:rPr>
          <w:rFonts w:hint="eastAsia"/>
        </w:rPr>
        <w:t>开关的内阻在最终计算结果中被视为</w:t>
      </w:r>
      <w:r>
        <w:rPr>
          <w:rFonts w:hint="eastAsia"/>
        </w:rPr>
        <w:t>0.</w:t>
      </w:r>
    </w:p>
    <w:p w14:paraId="65F2630B" w14:textId="5DFDCBE0" w:rsidR="00A2367E" w:rsidRDefault="00A2367E">
      <w:pPr>
        <w:pStyle w:val="ae"/>
      </w:pPr>
      <w:r>
        <w:rPr>
          <w:rFonts w:hint="eastAsia"/>
        </w:rPr>
        <w:t>此处是否需要额外强调？</w:t>
      </w:r>
    </w:p>
  </w:comment>
  <w:comment w:id="293" w:author="ChengQian" w:date="2023-05-03T11:17:00Z" w:initials="C">
    <w:p w14:paraId="5E45B406" w14:textId="1209DCA3" w:rsidR="00880192" w:rsidRDefault="00880192">
      <w:pPr>
        <w:pStyle w:val="ae"/>
      </w:pPr>
      <w:r>
        <w:rPr>
          <w:rStyle w:val="ad"/>
        </w:rPr>
        <w:annotationRef/>
      </w:r>
      <w:r>
        <w:rPr>
          <w:rFonts w:hint="eastAsia"/>
        </w:rPr>
        <w:t>感觉和你前面给</w:t>
      </w:r>
      <w:proofErr w:type="spellStart"/>
      <w:r>
        <w:rPr>
          <w:rFonts w:hint="eastAsia"/>
        </w:rPr>
        <w:t>rs</w:t>
      </w:r>
      <w:proofErr w:type="spellEnd"/>
      <w:r>
        <w:rPr>
          <w:rFonts w:hint="eastAsia"/>
        </w:rPr>
        <w:t>这个</w:t>
      </w:r>
      <w:proofErr w:type="gramStart"/>
      <w:r>
        <w:rPr>
          <w:rFonts w:hint="eastAsia"/>
        </w:rPr>
        <w:t>值冲突</w:t>
      </w:r>
      <w:proofErr w:type="gramEnd"/>
      <w:r>
        <w:rPr>
          <w:rFonts w:hint="eastAsia"/>
        </w:rPr>
        <w:t>了</w:t>
      </w:r>
    </w:p>
  </w:comment>
  <w:comment w:id="294" w:author="Hua Guangbin" w:date="2023-05-03T15:27:00Z" w:initials="HG">
    <w:p w14:paraId="30706C95" w14:textId="3B1396D7" w:rsidR="00DD4AF5" w:rsidRDefault="00DD4AF5">
      <w:pPr>
        <w:pStyle w:val="ae"/>
        <w:rPr>
          <w:rFonts w:hint="eastAsia"/>
        </w:rPr>
      </w:pPr>
      <w:r>
        <w:rPr>
          <w:rStyle w:val="ad"/>
        </w:rPr>
        <w:annotationRef/>
      </w:r>
      <w:r>
        <w:rPr>
          <w:rFonts w:hint="eastAsia"/>
        </w:rPr>
        <w:t>此处删除。</w:t>
      </w:r>
    </w:p>
  </w:comment>
  <w:comment w:id="295" w:author="ChengQian" w:date="2023-04-30T17:29:00Z" w:initials="C">
    <w:p w14:paraId="559B90E3" w14:textId="45A4C411" w:rsidR="00A2367E" w:rsidRDefault="00A2367E">
      <w:pPr>
        <w:pStyle w:val="ae"/>
      </w:pPr>
      <w:r>
        <w:rPr>
          <w:rStyle w:val="ad"/>
        </w:rPr>
        <w:annotationRef/>
      </w:r>
      <w:r>
        <w:rPr>
          <w:rFonts w:hint="eastAsia"/>
        </w:rPr>
        <w:t>前面说</w:t>
      </w:r>
      <w:r>
        <w:rPr>
          <w:rFonts w:hint="eastAsia"/>
        </w:rPr>
        <w:t>s</w:t>
      </w:r>
      <w:r>
        <w:t>tate of switch j</w:t>
      </w:r>
      <w:r>
        <w:rPr>
          <w:rFonts w:hint="eastAsia"/>
        </w:rPr>
        <w:t>用</w:t>
      </w:r>
      <w:proofErr w:type="spellStart"/>
      <w:r>
        <w:rPr>
          <w:rFonts w:hint="eastAsia"/>
        </w:rPr>
        <w:t>x</w:t>
      </w:r>
      <w:r w:rsidRPr="00063312">
        <w:rPr>
          <w:rFonts w:hint="eastAsia"/>
          <w:vertAlign w:val="subscript"/>
        </w:rPr>
        <w:t>j</w:t>
      </w:r>
      <w:proofErr w:type="spellEnd"/>
      <w:r>
        <w:rPr>
          <w:rFonts w:hint="eastAsia"/>
        </w:rPr>
        <w:t>描述，和这句</w:t>
      </w:r>
      <w:proofErr w:type="gramStart"/>
      <w:r>
        <w:rPr>
          <w:rFonts w:hint="eastAsia"/>
        </w:rPr>
        <w:t>话矛盾</w:t>
      </w:r>
      <w:proofErr w:type="gramEnd"/>
      <w:r>
        <w:rPr>
          <w:rFonts w:hint="eastAsia"/>
        </w:rPr>
        <w:t>了</w:t>
      </w:r>
    </w:p>
  </w:comment>
  <w:comment w:id="296" w:author="Hua Guangbin" w:date="2023-05-02T23:28:00Z" w:initials="HG">
    <w:p w14:paraId="55266718" w14:textId="6CAF1BDF" w:rsidR="00A2367E" w:rsidRDefault="00A2367E">
      <w:pPr>
        <w:pStyle w:val="ae"/>
      </w:pPr>
      <w:r>
        <w:rPr>
          <w:rStyle w:val="ad"/>
        </w:rPr>
        <w:annotationRef/>
      </w:r>
      <w:r>
        <w:rPr>
          <w:rFonts w:hint="eastAsia"/>
        </w:rPr>
        <w:t>确实重复，已修改。</w:t>
      </w:r>
    </w:p>
  </w:comment>
  <w:comment w:id="311" w:author="ChengQian" w:date="2023-04-30T17:34:00Z" w:initials="C">
    <w:p w14:paraId="3F2CAB7B" w14:textId="79980443" w:rsidR="00A2367E" w:rsidRDefault="00A2367E">
      <w:pPr>
        <w:pStyle w:val="ae"/>
      </w:pPr>
      <w:r>
        <w:rPr>
          <w:rStyle w:val="ad"/>
        </w:rPr>
        <w:annotationRef/>
      </w:r>
      <w:r>
        <w:rPr>
          <w:rFonts w:hint="eastAsia"/>
        </w:rPr>
        <w:t>提供示意图</w:t>
      </w:r>
    </w:p>
  </w:comment>
  <w:comment w:id="312" w:author="Hua Guangbin" w:date="2023-05-02T23:29:00Z" w:initials="HG">
    <w:p w14:paraId="66A98FC6" w14:textId="466B594A" w:rsidR="00A2367E" w:rsidRDefault="00A2367E">
      <w:pPr>
        <w:pStyle w:val="ae"/>
      </w:pPr>
      <w:r>
        <w:rPr>
          <w:rStyle w:val="ad"/>
        </w:rPr>
        <w:annotationRef/>
      </w:r>
      <w:r>
        <w:rPr>
          <w:rFonts w:hint="eastAsia"/>
        </w:rPr>
        <w:t>#TODO</w:t>
      </w:r>
      <w:r>
        <w:t xml:space="preserve"> </w:t>
      </w:r>
      <w:r>
        <w:rPr>
          <w:rFonts w:hint="eastAsia"/>
        </w:rPr>
        <w:t>与</w:t>
      </w:r>
      <w:r>
        <w:rPr>
          <w:rFonts w:hint="eastAsia"/>
        </w:rPr>
        <w:t>Fig1</w:t>
      </w:r>
      <w:r>
        <w:rPr>
          <w:rFonts w:hint="eastAsia"/>
        </w:rPr>
        <w:t>的子图想对应。</w:t>
      </w:r>
    </w:p>
  </w:comment>
  <w:comment w:id="313" w:author="Hua Guangbin" w:date="2023-05-02T23:29:00Z" w:initials="HG">
    <w:p w14:paraId="4BCC9A19" w14:textId="6933F4AF" w:rsidR="00A2367E" w:rsidRDefault="00A2367E">
      <w:pPr>
        <w:pStyle w:val="ae"/>
      </w:pPr>
      <w:r>
        <w:rPr>
          <w:rStyle w:val="ad"/>
        </w:rPr>
        <w:annotationRef/>
      </w:r>
      <w:r>
        <w:rPr>
          <w:rFonts w:hint="eastAsia"/>
        </w:rPr>
        <w:t>借助</w:t>
      </w:r>
      <w:r>
        <w:rPr>
          <w:rFonts w:hint="eastAsia"/>
        </w:rPr>
        <w:t>Fig1</w:t>
      </w:r>
      <w:r>
        <w:rPr>
          <w:rFonts w:hint="eastAsia"/>
        </w:rPr>
        <w:t>的图进行说明？</w:t>
      </w:r>
    </w:p>
  </w:comment>
  <w:comment w:id="316" w:author="ChengQian" w:date="2023-04-30T17:41:00Z" w:initials="C">
    <w:p w14:paraId="33E2CF50" w14:textId="4B8F21EA" w:rsidR="00A2367E" w:rsidRDefault="00A2367E">
      <w:pPr>
        <w:pStyle w:val="ae"/>
      </w:pPr>
      <w:r>
        <w:rPr>
          <w:rStyle w:val="ad"/>
        </w:rPr>
        <w:annotationRef/>
      </w:r>
      <w:r>
        <w:rPr>
          <w:rFonts w:hint="eastAsia"/>
        </w:rPr>
        <w:t>其他的</w:t>
      </w:r>
      <w:r>
        <w:rPr>
          <w:rFonts w:hint="eastAsia"/>
        </w:rPr>
        <w:t>v</w:t>
      </w:r>
      <w:r>
        <w:rPr>
          <w:rFonts w:hint="eastAsia"/>
        </w:rPr>
        <w:t>代表什么？</w:t>
      </w:r>
    </w:p>
  </w:comment>
  <w:comment w:id="317" w:author="Hua Guangbin" w:date="2023-05-02T23:30:00Z" w:initials="HG">
    <w:p w14:paraId="22416617" w14:textId="0CFD2B59" w:rsidR="00A2367E" w:rsidRDefault="00A2367E">
      <w:pPr>
        <w:pStyle w:val="ae"/>
      </w:pPr>
      <w:r>
        <w:rPr>
          <w:rStyle w:val="ad"/>
        </w:rPr>
        <w:annotationRef/>
      </w:r>
      <w:r>
        <w:rPr>
          <w:rFonts w:hint="eastAsia"/>
        </w:rPr>
        <w:t>就是前一句</w:t>
      </w:r>
      <w:r>
        <w:rPr>
          <w:rFonts w:hint="eastAsia"/>
        </w:rPr>
        <w:t xml:space="preserve"> </w:t>
      </w:r>
      <w:r>
        <w:rPr>
          <w:rFonts w:hint="eastAsia"/>
        </w:rPr>
        <w:t>电池和</w:t>
      </w:r>
      <w:proofErr w:type="gramStart"/>
      <w:r>
        <w:rPr>
          <w:rFonts w:hint="eastAsia"/>
        </w:rPr>
        <w:t>或</w:t>
      </w:r>
      <w:proofErr w:type="gramEnd"/>
      <w:r>
        <w:rPr>
          <w:rFonts w:hint="eastAsia"/>
        </w:rPr>
        <w:t>开关的连接节点。此处只是对</w:t>
      </w:r>
      <w:r>
        <w:rPr>
          <w:rFonts w:hint="eastAsia"/>
        </w:rPr>
        <w:t>v1</w:t>
      </w:r>
      <w:r>
        <w:rPr>
          <w:rFonts w:hint="eastAsia"/>
        </w:rPr>
        <w:t>和</w:t>
      </w:r>
      <w:proofErr w:type="spellStart"/>
      <w:r>
        <w:rPr>
          <w:rFonts w:hint="eastAsia"/>
        </w:rPr>
        <w:t>vn</w:t>
      </w:r>
      <w:proofErr w:type="spellEnd"/>
      <w:r>
        <w:rPr>
          <w:rFonts w:hint="eastAsia"/>
        </w:rPr>
        <w:t>进行强调。</w:t>
      </w:r>
    </w:p>
  </w:comment>
  <w:comment w:id="318" w:author="ChengQian" w:date="2023-05-03T13:56:00Z" w:initials="C">
    <w:p w14:paraId="1A881606" w14:textId="20D2141E" w:rsidR="00184F54" w:rsidRDefault="00184F54">
      <w:pPr>
        <w:pStyle w:val="ae"/>
      </w:pPr>
      <w:r>
        <w:rPr>
          <w:rStyle w:val="ad"/>
        </w:rPr>
        <w:annotationRef/>
      </w:r>
      <w:r>
        <w:rPr>
          <w:rFonts w:hint="eastAsia"/>
        </w:rPr>
        <w:t>其他的也要介绍，你不说别人就会有疑惑</w:t>
      </w:r>
    </w:p>
  </w:comment>
  <w:comment w:id="319" w:author="ChengQian" w:date="2023-04-30T18:02:00Z" w:initials="C">
    <w:p w14:paraId="622B2706" w14:textId="320C97C5" w:rsidR="00A2367E" w:rsidRDefault="00A2367E">
      <w:pPr>
        <w:pStyle w:val="ae"/>
      </w:pPr>
      <w:r>
        <w:rPr>
          <w:rStyle w:val="ad"/>
        </w:rPr>
        <w:annotationRef/>
      </w:r>
      <w:r>
        <w:rPr>
          <w:rFonts w:hint="eastAsia"/>
        </w:rPr>
        <w:t>什么意思？</w:t>
      </w:r>
    </w:p>
  </w:comment>
  <w:comment w:id="320" w:author="Hua Guangbin" w:date="2023-05-02T23:33:00Z" w:initials="HG">
    <w:p w14:paraId="61644222" w14:textId="77777777" w:rsidR="00A2367E" w:rsidRDefault="00A2367E">
      <w:pPr>
        <w:pStyle w:val="ae"/>
      </w:pPr>
      <w:r>
        <w:rPr>
          <w:rStyle w:val="ad"/>
        </w:rPr>
        <w:annotationRef/>
      </w:r>
      <w:r>
        <w:rPr>
          <w:rFonts w:hint="eastAsia"/>
        </w:rPr>
        <w:t>有</w:t>
      </w:r>
      <w:proofErr w:type="gramStart"/>
      <w:r>
        <w:rPr>
          <w:rFonts w:hint="eastAsia"/>
        </w:rPr>
        <w:t>向边指电路</w:t>
      </w:r>
      <w:proofErr w:type="gramEnd"/>
      <w:r>
        <w:rPr>
          <w:rFonts w:hint="eastAsia"/>
        </w:rPr>
        <w:t>中的器件。按器件的种类，对有向边的集合</w:t>
      </w:r>
      <w:r>
        <w:rPr>
          <w:rFonts w:hint="eastAsia"/>
        </w:rPr>
        <w:t>E</w:t>
      </w:r>
      <w:r>
        <w:rPr>
          <w:rFonts w:hint="eastAsia"/>
        </w:rPr>
        <w:t>进一步划分。</w:t>
      </w:r>
    </w:p>
    <w:p w14:paraId="04E0FB80" w14:textId="77777777" w:rsidR="00A2367E" w:rsidRDefault="00A2367E">
      <w:pPr>
        <w:pStyle w:val="ae"/>
      </w:pPr>
      <w:r>
        <w:rPr>
          <w:rFonts w:hint="eastAsia"/>
        </w:rPr>
        <w:t>修改如下：</w:t>
      </w:r>
    </w:p>
    <w:p w14:paraId="33607E7A" w14:textId="04B7F178" w:rsidR="00A2367E" w:rsidRDefault="00A2367E">
      <w:pPr>
        <w:pStyle w:val="ae"/>
      </w:pPr>
      <w:r>
        <w:t>t</w:t>
      </w:r>
      <w:r>
        <w:rPr>
          <w:rFonts w:hint="eastAsia"/>
        </w:rPr>
        <w:t>he</w:t>
      </w:r>
      <w:r>
        <w:t xml:space="preserve"> </w:t>
      </w:r>
      <w:r>
        <w:rPr>
          <w:rFonts w:hint="eastAsia"/>
        </w:rPr>
        <w:t>d</w:t>
      </w:r>
      <w:r w:rsidRPr="0067715C">
        <w:t>irected edge</w:t>
      </w:r>
      <w:r>
        <w:t>s</w:t>
      </w:r>
      <w:r w:rsidRPr="0067715C">
        <w:t xml:space="preserve"> refer to </w:t>
      </w:r>
      <w:r w:rsidRPr="001E398C">
        <w:t xml:space="preserve">components </w:t>
      </w:r>
      <w:r>
        <w:t xml:space="preserve">and </w:t>
      </w:r>
      <w:r w:rsidRPr="0067715C">
        <w:t xml:space="preserve">devices in the circuit. According to the types of </w:t>
      </w:r>
      <w:r>
        <w:t>them</w:t>
      </w:r>
      <w:r w:rsidRPr="0067715C">
        <w:t xml:space="preserve">, the set of directed edges </w:t>
      </w:r>
      <w:r w:rsidRPr="0067715C">
        <w:rPr>
          <w:i/>
          <w:iCs/>
        </w:rPr>
        <w:t>E</w:t>
      </w:r>
      <w:r w:rsidRPr="0067715C">
        <w:t xml:space="preserve"> is further divided</w:t>
      </w:r>
      <w:r>
        <w:t xml:space="preserve"> into </w:t>
      </w:r>
      <m:oMath>
        <m:sSub>
          <m:sSubPr>
            <m:ctrlPr>
              <w:rPr>
                <w:rFonts w:ascii="Cambria Math" w:hAnsi="Cambria Math"/>
                <w:i/>
              </w:rPr>
            </m:ctrlPr>
          </m:sSubPr>
          <m:e>
            <m:r>
              <w:rPr>
                <w:rFonts w:ascii="Cambria Math" w:hAnsi="Cambria Math"/>
              </w:rPr>
              <m:t>E</m:t>
            </m:r>
          </m:e>
          <m:sub>
            <m:r>
              <w:rPr>
                <w:rFonts w:ascii="Cambria Math" w:hAnsi="Cambria Math"/>
              </w:rPr>
              <m:t>O</m:t>
            </m:r>
          </m:sub>
        </m:sSub>
      </m:oMath>
      <w:r w:rsidRPr="001E398C">
        <w:t xml:space="preserve">, </w:t>
      </w:r>
      <m:oMath>
        <m:sSub>
          <m:sSubPr>
            <m:ctrlPr>
              <w:rPr>
                <w:rFonts w:ascii="Cambria Math" w:hAnsi="Cambria Math"/>
                <w:i/>
              </w:rPr>
            </m:ctrlPr>
          </m:sSubPr>
          <m:e>
            <m:r>
              <w:rPr>
                <w:rFonts w:ascii="Cambria Math" w:hAnsi="Cambria Math"/>
              </w:rPr>
              <m:t>E</m:t>
            </m:r>
          </m:e>
          <m:sub>
            <m:r>
              <w:rPr>
                <w:rFonts w:ascii="Cambria Math" w:hAnsi="Cambria Math"/>
              </w:rPr>
              <m:t>b</m:t>
            </m:r>
          </m:sub>
        </m:sSub>
      </m:oMath>
      <w:r w:rsidRPr="001E398C">
        <w:t xml:space="preserve"> and </w:t>
      </w:r>
      <m:oMath>
        <m:sSub>
          <m:sSubPr>
            <m:ctrlPr>
              <w:rPr>
                <w:rFonts w:ascii="Cambria Math" w:hAnsi="Cambria Math"/>
                <w:i/>
              </w:rPr>
            </m:ctrlPr>
          </m:sSubPr>
          <m:e>
            <m:r>
              <w:rPr>
                <w:rFonts w:ascii="Cambria Math" w:hAnsi="Cambria Math"/>
              </w:rPr>
              <m:t>E</m:t>
            </m:r>
          </m:e>
          <m:sub>
            <m:r>
              <w:rPr>
                <w:rFonts w:ascii="Cambria Math" w:hAnsi="Cambria Math"/>
              </w:rPr>
              <m:t>s</m:t>
            </m:r>
          </m:sub>
        </m:sSub>
      </m:oMath>
      <w:r>
        <w:t>, respectively.</w:t>
      </w:r>
    </w:p>
  </w:comment>
  <w:comment w:id="321" w:author="ChengQian" w:date="2023-05-03T13:57:00Z" w:initials="C">
    <w:p w14:paraId="092667AC" w14:textId="7C694668" w:rsidR="00575575" w:rsidRDefault="00575575">
      <w:pPr>
        <w:pStyle w:val="ae"/>
      </w:pPr>
      <w:r>
        <w:rPr>
          <w:rStyle w:val="ad"/>
        </w:rPr>
        <w:annotationRef/>
      </w:r>
      <w:r>
        <w:rPr>
          <w:rFonts w:hint="eastAsia"/>
        </w:rPr>
        <w:t>components</w:t>
      </w:r>
      <w:r>
        <w:rPr>
          <w:rFonts w:hint="eastAsia"/>
        </w:rPr>
        <w:t>就是</w:t>
      </w:r>
      <w:r>
        <w:rPr>
          <w:rFonts w:hint="eastAsia"/>
        </w:rPr>
        <w:t>batteries</w:t>
      </w:r>
      <w:r>
        <w:rPr>
          <w:rFonts w:hint="eastAsia"/>
        </w:rPr>
        <w:t>和</w:t>
      </w:r>
      <w:r>
        <w:rPr>
          <w:rFonts w:hint="eastAsia"/>
        </w:rPr>
        <w:t>switches</w:t>
      </w:r>
      <w:r>
        <w:rPr>
          <w:rFonts w:hint="eastAsia"/>
        </w:rPr>
        <w:t>？关键术语尽量别换词</w:t>
      </w:r>
    </w:p>
  </w:comment>
  <w:comment w:id="322" w:author="Phia" w:date="2023-04-23T15:31:00Z" w:initials="P">
    <w:p w14:paraId="1B3DD69D" w14:textId="63592247" w:rsidR="00A2367E" w:rsidRDefault="00A2367E">
      <w:pPr>
        <w:pStyle w:val="ae"/>
      </w:pPr>
      <w:r>
        <w:rPr>
          <w:rStyle w:val="ad"/>
        </w:rPr>
        <w:annotationRef/>
      </w:r>
      <w:r>
        <w:rPr>
          <w:rFonts w:hint="eastAsia"/>
        </w:rPr>
        <w:t>?</w:t>
      </w:r>
      <w:r>
        <w:t>??</w:t>
      </w:r>
    </w:p>
  </w:comment>
  <w:comment w:id="325" w:author="ChengQian" w:date="2023-04-30T18:03:00Z" w:initials="C">
    <w:p w14:paraId="2C9C7697" w14:textId="63F1D36C" w:rsidR="00A2367E" w:rsidRDefault="00A2367E">
      <w:pPr>
        <w:pStyle w:val="ae"/>
      </w:pPr>
      <w:r>
        <w:rPr>
          <w:rStyle w:val="ad"/>
        </w:rPr>
        <w:annotationRef/>
      </w:r>
      <w:r>
        <w:rPr>
          <w:rFonts w:hint="eastAsia"/>
        </w:rPr>
        <w:t>啥意思？</w:t>
      </w:r>
    </w:p>
  </w:comment>
  <w:comment w:id="326" w:author="Hua Guangbin" w:date="2023-05-02T23:42:00Z" w:initials="HG">
    <w:p w14:paraId="391D6907" w14:textId="744EE1B0" w:rsidR="00A2367E" w:rsidRDefault="00A2367E">
      <w:pPr>
        <w:pStyle w:val="ae"/>
      </w:pPr>
      <w:r>
        <w:rPr>
          <w:rStyle w:val="ad"/>
        </w:rPr>
        <w:annotationRef/>
      </w:r>
      <w:r>
        <w:rPr>
          <w:rFonts w:hint="eastAsia"/>
        </w:rPr>
        <w:t>这几句都在规定有向边的方向。</w:t>
      </w:r>
    </w:p>
    <w:p w14:paraId="3A6501C8" w14:textId="05AE87BD" w:rsidR="00A2367E" w:rsidRDefault="00A2367E">
      <w:pPr>
        <w:pStyle w:val="ae"/>
      </w:pPr>
      <w:r>
        <w:rPr>
          <w:rFonts w:hint="eastAsia"/>
        </w:rPr>
        <w:t>电池的有向</w:t>
      </w:r>
      <w:proofErr w:type="gramStart"/>
      <w:r>
        <w:rPr>
          <w:rFonts w:hint="eastAsia"/>
        </w:rPr>
        <w:t>边规定</w:t>
      </w:r>
      <w:proofErr w:type="gramEnd"/>
      <w:r>
        <w:rPr>
          <w:rFonts w:hint="eastAsia"/>
        </w:rPr>
        <w:t>为负极到正极。</w:t>
      </w:r>
    </w:p>
  </w:comment>
  <w:comment w:id="327" w:author="ChengQian" w:date="2023-04-30T18:03:00Z" w:initials="C">
    <w:p w14:paraId="4F48C906" w14:textId="72581AFC" w:rsidR="00A2367E" w:rsidRDefault="00A2367E">
      <w:pPr>
        <w:pStyle w:val="ae"/>
      </w:pPr>
      <w:r>
        <w:rPr>
          <w:rStyle w:val="ad"/>
        </w:rPr>
        <w:annotationRef/>
      </w:r>
      <w:r>
        <w:rPr>
          <w:rFonts w:hint="eastAsia"/>
        </w:rPr>
        <w:t>解释清楚</w:t>
      </w:r>
      <w:r>
        <w:rPr>
          <w:rFonts w:hint="eastAsia"/>
        </w:rPr>
        <w:t>edge</w:t>
      </w:r>
      <w:r>
        <w:rPr>
          <w:rFonts w:hint="eastAsia"/>
        </w:rPr>
        <w:t>既代表电池又代表开关，电池</w:t>
      </w:r>
      <w:r>
        <w:rPr>
          <w:rFonts w:hint="eastAsia"/>
        </w:rPr>
        <w:t>edge</w:t>
      </w:r>
      <w:r>
        <w:rPr>
          <w:rFonts w:hint="eastAsia"/>
        </w:rPr>
        <w:t>怎么表达，开关</w:t>
      </w:r>
      <w:r>
        <w:rPr>
          <w:rFonts w:hint="eastAsia"/>
        </w:rPr>
        <w:t>edge</w:t>
      </w:r>
      <w:r>
        <w:rPr>
          <w:rFonts w:hint="eastAsia"/>
        </w:rPr>
        <w:t>怎么表达</w:t>
      </w:r>
    </w:p>
  </w:comment>
  <w:comment w:id="328" w:author="Hua Guangbin" w:date="2023-05-02T23:46:00Z" w:initials="HG">
    <w:p w14:paraId="2E8E2533" w14:textId="6A59038B" w:rsidR="00A2367E" w:rsidRDefault="00A2367E">
      <w:pPr>
        <w:pStyle w:val="ae"/>
      </w:pPr>
      <w:r>
        <w:rPr>
          <w:rStyle w:val="ad"/>
        </w:rPr>
        <w:annotationRef/>
      </w:r>
      <w:r>
        <w:rPr>
          <w:rFonts w:hint="eastAsia"/>
        </w:rPr>
        <w:t>没有理解为什么需要额外解释？该小段的第一句话已说明，有向边集</w:t>
      </w:r>
      <w:r>
        <w:rPr>
          <w:rFonts w:hint="eastAsia"/>
        </w:rPr>
        <w:t>E</w:t>
      </w:r>
      <w:r>
        <w:rPr>
          <w:rFonts w:hint="eastAsia"/>
        </w:rPr>
        <w:t>划分为</w:t>
      </w:r>
      <w:r>
        <w:rPr>
          <w:rFonts w:hint="eastAsia"/>
        </w:rPr>
        <w:t>3</w:t>
      </w:r>
      <w:r>
        <w:rPr>
          <w:rFonts w:hint="eastAsia"/>
        </w:rPr>
        <w:t>个子集：外电路用电器、</w:t>
      </w:r>
      <w:r>
        <w:rPr>
          <w:rFonts w:hint="eastAsia"/>
        </w:rPr>
        <w:t>Nb</w:t>
      </w:r>
      <w:proofErr w:type="gramStart"/>
      <w:r>
        <w:rPr>
          <w:rFonts w:hint="eastAsia"/>
        </w:rPr>
        <w:t>个</w:t>
      </w:r>
      <w:proofErr w:type="gramEnd"/>
      <w:r>
        <w:rPr>
          <w:rFonts w:hint="eastAsia"/>
        </w:rPr>
        <w:t>电池和</w:t>
      </w:r>
      <w:r>
        <w:rPr>
          <w:rFonts w:hint="eastAsia"/>
        </w:rPr>
        <w:t>Ns</w:t>
      </w:r>
      <w:proofErr w:type="gramStart"/>
      <w:r>
        <w:rPr>
          <w:rFonts w:hint="eastAsia"/>
        </w:rPr>
        <w:t>个</w:t>
      </w:r>
      <w:proofErr w:type="gramEnd"/>
      <w:r>
        <w:rPr>
          <w:rFonts w:hint="eastAsia"/>
        </w:rPr>
        <w:t>开关。</w:t>
      </w:r>
    </w:p>
  </w:comment>
  <w:comment w:id="329" w:author="ChengQian" w:date="2023-05-03T14:00:00Z" w:initials="C">
    <w:p w14:paraId="48AD6801" w14:textId="077E2874" w:rsidR="003F3D13" w:rsidRDefault="003F3D13">
      <w:pPr>
        <w:pStyle w:val="ae"/>
      </w:pPr>
      <w:r>
        <w:rPr>
          <w:rStyle w:val="ad"/>
        </w:rPr>
        <w:annotationRef/>
      </w:r>
      <w:r>
        <w:rPr>
          <w:rFonts w:hint="eastAsia"/>
        </w:rPr>
        <w:t>进而分别说明</w:t>
      </w:r>
      <w:proofErr w:type="spellStart"/>
      <w:r>
        <w:rPr>
          <w:rFonts w:hint="eastAsia"/>
        </w:rPr>
        <w:t>Eo</w:t>
      </w:r>
      <w:proofErr w:type="spellEnd"/>
      <w:r>
        <w:rPr>
          <w:rFonts w:hint="eastAsia"/>
        </w:rPr>
        <w:t>，</w:t>
      </w:r>
      <w:r>
        <w:rPr>
          <w:rFonts w:hint="eastAsia"/>
        </w:rPr>
        <w:t>EB</w:t>
      </w:r>
      <w:r>
        <w:rPr>
          <w:rFonts w:hint="eastAsia"/>
        </w:rPr>
        <w:t>和</w:t>
      </w:r>
      <w:r>
        <w:rPr>
          <w:rFonts w:hint="eastAsia"/>
        </w:rPr>
        <w:t>Es</w:t>
      </w:r>
      <w:r>
        <w:rPr>
          <w:rFonts w:hint="eastAsia"/>
        </w:rPr>
        <w:t>方向的定义（应该是不同的），另外，为什么还要有外电路用电器（</w:t>
      </w:r>
      <w:r w:rsidR="001C31C7">
        <w:rPr>
          <w:rFonts w:hint="eastAsia"/>
        </w:rPr>
        <w:t>应该是</w:t>
      </w:r>
      <w:r>
        <w:rPr>
          <w:rFonts w:hint="eastAsia"/>
        </w:rPr>
        <w:t>electronic</w:t>
      </w:r>
      <w:r>
        <w:t xml:space="preserve"> </w:t>
      </w:r>
      <w:r>
        <w:rPr>
          <w:rFonts w:hint="eastAsia"/>
        </w:rPr>
        <w:t>appliances</w:t>
      </w:r>
      <w:r w:rsidR="001C31C7">
        <w:rPr>
          <w:rFonts w:hint="eastAsia"/>
        </w:rPr>
        <w:t>，</w:t>
      </w:r>
      <w:r w:rsidR="001C31C7">
        <w:rPr>
          <w:rFonts w:hint="eastAsia"/>
        </w:rPr>
        <w:t>equipment</w:t>
      </w:r>
      <w:r w:rsidR="001C31C7">
        <w:rPr>
          <w:rFonts w:hint="eastAsia"/>
        </w:rPr>
        <w:t>是指装备，一般都很大</w:t>
      </w:r>
      <w:r>
        <w:rPr>
          <w:rFonts w:hint="eastAsia"/>
        </w:rPr>
        <w:t>）</w:t>
      </w:r>
    </w:p>
  </w:comment>
  <w:comment w:id="330" w:author="Phia" w:date="2023-04-23T15:33:00Z" w:initials="P">
    <w:p w14:paraId="72974924" w14:textId="70AAA781" w:rsidR="00A2367E" w:rsidRDefault="00A2367E">
      <w:pPr>
        <w:pStyle w:val="ae"/>
      </w:pPr>
      <w:r>
        <w:rPr>
          <w:rStyle w:val="ad"/>
        </w:rPr>
        <w:annotationRef/>
      </w:r>
      <w:r>
        <w:rPr>
          <w:rFonts w:hint="eastAsia"/>
        </w:rPr>
        <w:t>?</w:t>
      </w:r>
      <w:r>
        <w:t xml:space="preserve">?? low </w:t>
      </w:r>
      <w:r>
        <w:rPr>
          <w:rFonts w:hint="eastAsia"/>
        </w:rPr>
        <w:t>和</w:t>
      </w:r>
      <w:r>
        <w:rPr>
          <w:rFonts w:hint="eastAsia"/>
        </w:rPr>
        <w:t>high</w:t>
      </w:r>
      <w:r>
        <w:t xml:space="preserve"> </w:t>
      </w:r>
      <w:r>
        <w:rPr>
          <w:rFonts w:hint="eastAsia"/>
        </w:rPr>
        <w:t>怎么定义？</w:t>
      </w:r>
    </w:p>
  </w:comment>
  <w:comment w:id="331" w:author="Hua Guangbin" w:date="2023-05-02T23:50:00Z" w:initials="HG">
    <w:p w14:paraId="56CA82B4" w14:textId="77777777" w:rsidR="00A2367E" w:rsidRDefault="00A2367E">
      <w:pPr>
        <w:pStyle w:val="ae"/>
      </w:pPr>
      <w:r>
        <w:rPr>
          <w:rStyle w:val="ad"/>
        </w:rPr>
        <w:annotationRef/>
      </w:r>
      <w:r>
        <w:rPr>
          <w:rFonts w:hint="eastAsia"/>
        </w:rPr>
        <w:t>指节</w:t>
      </w:r>
      <w:proofErr w:type="gramStart"/>
      <w:r>
        <w:rPr>
          <w:rFonts w:hint="eastAsia"/>
        </w:rPr>
        <w:t>点指标</w:t>
      </w:r>
      <w:proofErr w:type="gramEnd"/>
      <w:r>
        <w:rPr>
          <w:rFonts w:hint="eastAsia"/>
        </w:rPr>
        <w:t>的大小。</w:t>
      </w:r>
    </w:p>
    <w:p w14:paraId="66B5FAA3" w14:textId="18D0C3C7" w:rsidR="00A2367E" w:rsidRDefault="00A2367E">
      <w:pPr>
        <w:pStyle w:val="ae"/>
      </w:pPr>
      <w:r>
        <w:rPr>
          <w:rFonts w:hint="eastAsia"/>
        </w:rPr>
        <w:t>改为</w:t>
      </w:r>
      <w:r>
        <w:rPr>
          <w:rFonts w:hint="eastAsia"/>
        </w:rPr>
        <w:t xml:space="preserve"> </w:t>
      </w:r>
      <w:r>
        <w:t>from the node with small index to the big.</w:t>
      </w:r>
    </w:p>
  </w:comment>
  <w:comment w:id="332" w:author="ChengQian" w:date="2023-05-03T14:04:00Z" w:initials="C">
    <w:p w14:paraId="2C8E4C40" w14:textId="5120E6F8" w:rsidR="003F039C" w:rsidRDefault="003F039C">
      <w:pPr>
        <w:pStyle w:val="ae"/>
      </w:pPr>
      <w:r>
        <w:rPr>
          <w:rStyle w:val="ad"/>
        </w:rPr>
        <w:annotationRef/>
      </w:r>
      <w:r>
        <w:rPr>
          <w:rFonts w:hint="eastAsia"/>
        </w:rPr>
        <w:t>节点编号？节点编号也有规则？</w:t>
      </w:r>
    </w:p>
  </w:comment>
  <w:comment w:id="333" w:author="ChengQian" w:date="2023-04-30T18:05:00Z" w:initials="C">
    <w:p w14:paraId="39101AC7" w14:textId="400B40BB" w:rsidR="00A2367E" w:rsidRDefault="00A2367E">
      <w:pPr>
        <w:pStyle w:val="ae"/>
      </w:pPr>
      <w:r>
        <w:rPr>
          <w:rStyle w:val="ad"/>
        </w:rPr>
        <w:annotationRef/>
      </w:r>
      <w:r>
        <w:rPr>
          <w:rFonts w:hint="eastAsia"/>
        </w:rPr>
        <w:t>啥意思，</w:t>
      </w:r>
      <w:r>
        <w:rPr>
          <w:rFonts w:hint="eastAsia"/>
        </w:rPr>
        <w:t>negative</w:t>
      </w:r>
      <w:r>
        <w:t xml:space="preserve"> </w:t>
      </w:r>
      <w:r>
        <w:rPr>
          <w:rFonts w:hint="eastAsia"/>
        </w:rPr>
        <w:t>value</w:t>
      </w:r>
      <w:r>
        <w:rPr>
          <w:rFonts w:hint="eastAsia"/>
        </w:rPr>
        <w:t>和</w:t>
      </w:r>
      <w:r>
        <w:rPr>
          <w:rFonts w:hint="eastAsia"/>
        </w:rPr>
        <w:t>edge</w:t>
      </w:r>
      <w:r>
        <w:rPr>
          <w:rFonts w:hint="eastAsia"/>
        </w:rPr>
        <w:t>什么关系？</w:t>
      </w:r>
    </w:p>
  </w:comment>
  <w:comment w:id="334" w:author="Hua Guangbin" w:date="2023-05-02T23:53:00Z" w:initials="HG">
    <w:p w14:paraId="66097689" w14:textId="13B087F7" w:rsidR="00A2367E" w:rsidRDefault="00A2367E">
      <w:pPr>
        <w:pStyle w:val="ae"/>
      </w:pPr>
      <w:r>
        <w:rPr>
          <w:rStyle w:val="ad"/>
        </w:rPr>
        <w:annotationRef/>
      </w:r>
      <w:r>
        <w:rPr>
          <w:rFonts w:hint="eastAsia"/>
        </w:rPr>
        <w:t>想表达：该</w:t>
      </w:r>
      <w:r>
        <w:rPr>
          <w:rFonts w:hint="eastAsia"/>
        </w:rPr>
        <w:t>edge</w:t>
      </w:r>
      <w:r>
        <w:t xml:space="preserve"> </w:t>
      </w:r>
      <w:r>
        <w:rPr>
          <w:rFonts w:hint="eastAsia"/>
        </w:rPr>
        <w:t>上求解出的电压降或电流大小如果为负数，则表示与</w:t>
      </w:r>
      <w:r>
        <w:rPr>
          <w:rFonts w:hint="eastAsia"/>
        </w:rPr>
        <w:t>edge</w:t>
      </w:r>
      <w:r>
        <w:rPr>
          <w:rFonts w:hint="eastAsia"/>
        </w:rPr>
        <w:t>当前给定方向相反。</w:t>
      </w:r>
    </w:p>
  </w:comment>
  <w:comment w:id="352" w:author="ChengQian" w:date="2023-04-30T19:51:00Z" w:initials="C">
    <w:p w14:paraId="14D6F414" w14:textId="2DBDF3C5" w:rsidR="00A2367E" w:rsidRDefault="00A2367E">
      <w:pPr>
        <w:pStyle w:val="ae"/>
      </w:pPr>
      <w:r>
        <w:rPr>
          <w:rStyle w:val="ad"/>
        </w:rPr>
        <w:annotationRef/>
      </w:r>
      <w:r>
        <w:rPr>
          <w:rFonts w:hint="eastAsia"/>
        </w:rPr>
        <w:t>示意图，什么样的</w:t>
      </w:r>
      <w:r>
        <w:rPr>
          <w:rFonts w:hint="eastAsia"/>
        </w:rPr>
        <w:t>RBS</w:t>
      </w:r>
      <w:r>
        <w:rPr>
          <w:rFonts w:hint="eastAsia"/>
        </w:rPr>
        <w:t>网络</w:t>
      </w:r>
    </w:p>
  </w:comment>
  <w:comment w:id="353" w:author="Hua Guangbin" w:date="2023-05-02T23:55:00Z" w:initials="HG">
    <w:p w14:paraId="33031FE4" w14:textId="039BB055" w:rsidR="00A2367E" w:rsidRDefault="00A2367E">
      <w:pPr>
        <w:pStyle w:val="ae"/>
      </w:pPr>
      <w:r>
        <w:rPr>
          <w:rStyle w:val="ad"/>
        </w:rPr>
        <w:annotationRef/>
      </w:r>
      <w:r>
        <w:rPr>
          <w:rFonts w:hint="eastAsia"/>
        </w:rPr>
        <w:t>示意图指的是？在上一段落开头已批注“提供示意图”。此处针对具体结构再画一个？</w:t>
      </w:r>
    </w:p>
  </w:comment>
  <w:comment w:id="354" w:author="ChengQian" w:date="2023-05-03T14:16:00Z" w:initials="C">
    <w:p w14:paraId="1F86D19A" w14:textId="0491119A" w:rsidR="00097793" w:rsidRDefault="00097793">
      <w:pPr>
        <w:pStyle w:val="ae"/>
      </w:pPr>
      <w:r>
        <w:rPr>
          <w:rStyle w:val="ad"/>
        </w:rPr>
        <w:annotationRef/>
      </w:r>
      <w:r>
        <w:rPr>
          <w:rFonts w:hint="eastAsia"/>
        </w:rPr>
        <w:t>就用开始的那个示意图</w:t>
      </w:r>
    </w:p>
  </w:comment>
  <w:comment w:id="355" w:author="ChengQian" w:date="2023-04-30T19:55:00Z" w:initials="C">
    <w:p w14:paraId="7479BCA5" w14:textId="253B83FA" w:rsidR="00A2367E" w:rsidRDefault="00A2367E">
      <w:pPr>
        <w:pStyle w:val="ae"/>
      </w:pPr>
      <w:r>
        <w:rPr>
          <w:rStyle w:val="ad"/>
        </w:rPr>
        <w:annotationRef/>
      </w:r>
      <w:r>
        <w:rPr>
          <w:rFonts w:hint="eastAsia"/>
        </w:rPr>
        <w:t>没看懂你写的推导过程，需要再仔细讨论一下</w:t>
      </w:r>
    </w:p>
  </w:comment>
  <w:comment w:id="356" w:author="Hua Guangbin" w:date="2023-05-02T23:57:00Z" w:initials="HG">
    <w:p w14:paraId="299D628E" w14:textId="39306B5F" w:rsidR="00A2367E" w:rsidRDefault="00A2367E">
      <w:pPr>
        <w:pStyle w:val="ae"/>
      </w:pPr>
      <w:r>
        <w:rPr>
          <w:rStyle w:val="ad"/>
        </w:rPr>
        <w:annotationRef/>
      </w:r>
    </w:p>
  </w:comment>
  <w:comment w:id="359" w:author="ChengQian" w:date="2023-04-30T20:30:00Z" w:initials="C">
    <w:p w14:paraId="7074085C" w14:textId="67C768A6" w:rsidR="00A2367E" w:rsidRDefault="00A2367E">
      <w:pPr>
        <w:pStyle w:val="ae"/>
      </w:pPr>
      <w:r>
        <w:rPr>
          <w:rStyle w:val="ad"/>
        </w:rPr>
        <w:annotationRef/>
      </w:r>
      <w:r>
        <w:rPr>
          <w:rFonts w:hint="eastAsia"/>
        </w:rPr>
        <w:t>应该从前面的有向图模型和等效电路模型介绍部分就要强调</w:t>
      </w:r>
      <w:r>
        <w:rPr>
          <w:rFonts w:hint="eastAsia"/>
        </w:rPr>
        <w:t>for</w:t>
      </w:r>
      <w:r>
        <w:t xml:space="preserve"> </w:t>
      </w:r>
      <w:r>
        <w:rPr>
          <w:rFonts w:hint="eastAsia"/>
        </w:rPr>
        <w:t>a</w:t>
      </w:r>
      <w:r>
        <w:t xml:space="preserve"> </w:t>
      </w:r>
      <w:r>
        <w:rPr>
          <w:rFonts w:hint="eastAsia"/>
        </w:rPr>
        <w:t>given</w:t>
      </w:r>
      <w:r>
        <w:t xml:space="preserve"> </w:t>
      </w:r>
      <w:r>
        <w:rPr>
          <w:rFonts w:hint="eastAsia"/>
        </w:rPr>
        <w:t>RBS</w:t>
      </w:r>
      <w:r>
        <w:t xml:space="preserve"> </w:t>
      </w:r>
      <w:r>
        <w:rPr>
          <w:rFonts w:hint="eastAsia"/>
        </w:rPr>
        <w:t>architecture</w:t>
      </w:r>
    </w:p>
  </w:comment>
  <w:comment w:id="360" w:author="Hua Guangbin" w:date="2023-05-03T00:02:00Z" w:initials="HG">
    <w:p w14:paraId="46949E16" w14:textId="69398531" w:rsidR="00A2367E" w:rsidRDefault="00A2367E">
      <w:pPr>
        <w:pStyle w:val="ae"/>
      </w:pPr>
      <w:r>
        <w:rPr>
          <w:rStyle w:val="ad"/>
        </w:rPr>
        <w:annotationRef/>
      </w:r>
      <w:r>
        <w:rPr>
          <w:rFonts w:hint="eastAsia"/>
        </w:rPr>
        <w:t>已做修改。</w:t>
      </w:r>
    </w:p>
  </w:comment>
  <w:comment w:id="361" w:author="ChengQian" w:date="2023-04-30T20:32:00Z" w:initials="C">
    <w:p w14:paraId="6806A0CA" w14:textId="65DC36CA" w:rsidR="00A2367E" w:rsidRDefault="00A2367E">
      <w:pPr>
        <w:pStyle w:val="ae"/>
      </w:pPr>
      <w:r>
        <w:rPr>
          <w:rStyle w:val="ad"/>
        </w:rPr>
        <w:annotationRef/>
      </w:r>
      <w:r>
        <w:rPr>
          <w:rFonts w:hint="eastAsia"/>
        </w:rPr>
        <w:t>为什么要</w:t>
      </w:r>
      <w:r>
        <w:rPr>
          <w:rFonts w:hint="eastAsia"/>
        </w:rPr>
        <w:t>section</w:t>
      </w:r>
      <w:r>
        <w:t xml:space="preserve"> </w:t>
      </w:r>
      <w:r>
        <w:rPr>
          <w:rFonts w:hint="eastAsia"/>
        </w:rPr>
        <w:t>III</w:t>
      </w:r>
      <w:r>
        <w:rPr>
          <w:rFonts w:hint="eastAsia"/>
        </w:rPr>
        <w:t>才能描述这个关系，这里不能直接说明？另外，</w:t>
      </w:r>
      <w:r>
        <w:rPr>
          <w:rFonts w:hint="eastAsia"/>
        </w:rPr>
        <w:t>section</w:t>
      </w:r>
      <w:r>
        <w:t xml:space="preserve"> </w:t>
      </w:r>
      <w:r>
        <w:rPr>
          <w:rFonts w:hint="eastAsia"/>
        </w:rPr>
        <w:t>III</w:t>
      </w:r>
      <w:r>
        <w:rPr>
          <w:rFonts w:hint="eastAsia"/>
        </w:rPr>
        <w:t>目的是验证论文所提方法的有效性，以及进一步针对</w:t>
      </w:r>
      <w:r>
        <w:rPr>
          <w:rFonts w:hint="eastAsia"/>
        </w:rPr>
        <w:t>RBS</w:t>
      </w:r>
      <w:r>
        <w:rPr>
          <w:rFonts w:hint="eastAsia"/>
        </w:rPr>
        <w:t>结构优化的影响因素展开讨论，逻辑上最好不要在</w:t>
      </w:r>
      <w:r>
        <w:rPr>
          <w:rFonts w:hint="eastAsia"/>
        </w:rPr>
        <w:t>Section</w:t>
      </w:r>
      <w:r>
        <w:t xml:space="preserve"> </w:t>
      </w:r>
      <w:r>
        <w:rPr>
          <w:rFonts w:hint="eastAsia"/>
        </w:rPr>
        <w:t>II</w:t>
      </w:r>
      <w:r>
        <w:rPr>
          <w:rFonts w:hint="eastAsia"/>
        </w:rPr>
        <w:t>验证</w:t>
      </w:r>
      <w:r>
        <w:rPr>
          <w:rFonts w:hint="eastAsia"/>
        </w:rPr>
        <w:t>Section</w:t>
      </w:r>
      <w:r>
        <w:t xml:space="preserve"> </w:t>
      </w:r>
      <w:r>
        <w:rPr>
          <w:rFonts w:hint="eastAsia"/>
        </w:rPr>
        <w:t>III</w:t>
      </w:r>
      <w:r>
        <w:rPr>
          <w:rFonts w:hint="eastAsia"/>
        </w:rPr>
        <w:t>的结论</w:t>
      </w:r>
    </w:p>
  </w:comment>
  <w:comment w:id="362" w:author="Hua Guangbin" w:date="2023-05-03T00:05:00Z" w:initials="HG">
    <w:p w14:paraId="279F5B4D" w14:textId="0E7CCA47" w:rsidR="00A2367E" w:rsidRDefault="00A2367E">
      <w:pPr>
        <w:pStyle w:val="ae"/>
      </w:pPr>
      <w:r>
        <w:rPr>
          <w:rStyle w:val="ad"/>
        </w:rPr>
        <w:annotationRef/>
      </w:r>
      <w:r>
        <w:rPr>
          <w:rFonts w:hint="eastAsia"/>
        </w:rPr>
        <w:t>主要原因是从</w:t>
      </w:r>
      <w:r>
        <w:rPr>
          <w:rFonts w:hint="eastAsia"/>
        </w:rPr>
        <w:t>Eq</w:t>
      </w:r>
      <w:r>
        <w:t xml:space="preserve"> </w:t>
      </w:r>
      <w:r>
        <w:rPr>
          <w:rFonts w:hint="eastAsia"/>
        </w:rPr>
        <w:t>7</w:t>
      </w:r>
      <w:r>
        <w:rPr>
          <w:rFonts w:hint="eastAsia"/>
        </w:rPr>
        <w:t>和</w:t>
      </w:r>
      <w:r>
        <w:rPr>
          <w:rFonts w:hint="eastAsia"/>
        </w:rPr>
        <w:t>8</w:t>
      </w:r>
      <w:r>
        <w:rPr>
          <w:rFonts w:hint="eastAsia"/>
        </w:rPr>
        <w:t>直接得不到</w:t>
      </w:r>
      <w:r>
        <w:rPr>
          <w:rFonts w:hint="eastAsia"/>
        </w:rPr>
        <w:t xml:space="preserve"> Section</w:t>
      </w:r>
      <w:r>
        <w:t xml:space="preserve"> </w:t>
      </w:r>
      <w:r>
        <w:rPr>
          <w:rFonts w:hint="eastAsia"/>
        </w:rPr>
        <w:t>III</w:t>
      </w:r>
      <w:r>
        <w:t xml:space="preserve"> </w:t>
      </w:r>
      <w:r>
        <w:rPr>
          <w:rFonts w:hint="eastAsia"/>
        </w:rPr>
        <w:t>中的只用一个数字表示η且不包含元器件参数</w:t>
      </w:r>
      <w:r>
        <w:rPr>
          <w:rFonts w:hint="eastAsia"/>
        </w:rPr>
        <w:t xml:space="preserve"> </w:t>
      </w:r>
      <w:r>
        <w:rPr>
          <w:rFonts w:hint="eastAsia"/>
        </w:rPr>
        <w:t>这样好的结论。或许也可以，但需要更有技巧的数学推导。</w:t>
      </w:r>
    </w:p>
  </w:comment>
  <w:comment w:id="363" w:author="ChengQian" w:date="2023-05-03T14:18:00Z" w:initials="C">
    <w:p w14:paraId="4CF35620" w14:textId="08D1223F" w:rsidR="00686E0E" w:rsidRDefault="00686E0E">
      <w:pPr>
        <w:pStyle w:val="ae"/>
      </w:pPr>
      <w:r>
        <w:rPr>
          <w:rStyle w:val="ad"/>
        </w:rPr>
        <w:annotationRef/>
      </w:r>
      <w:r w:rsidR="007E39CA">
        <w:rPr>
          <w:rFonts w:hint="eastAsia"/>
        </w:rPr>
        <w:t>Eq10</w:t>
      </w:r>
      <w:r w:rsidR="007E39CA">
        <w:rPr>
          <w:rFonts w:hint="eastAsia"/>
        </w:rPr>
        <w:t>介绍了</w:t>
      </w:r>
      <w:r w:rsidR="007E39CA">
        <w:rPr>
          <w:rFonts w:hint="eastAsia"/>
        </w:rPr>
        <w:t>eta</w:t>
      </w:r>
      <w:r w:rsidR="007E39CA">
        <w:rPr>
          <w:rFonts w:hint="eastAsia"/>
        </w:rPr>
        <w:t>和</w:t>
      </w:r>
      <w:r w:rsidR="007E39CA">
        <w:rPr>
          <w:rFonts w:hint="eastAsia"/>
        </w:rPr>
        <w:t>Eq</w:t>
      </w:r>
      <w:r w:rsidR="007E39CA">
        <w:t xml:space="preserve"> </w:t>
      </w:r>
      <w:r w:rsidR="007E39CA">
        <w:rPr>
          <w:rFonts w:hint="eastAsia"/>
        </w:rPr>
        <w:t>7</w:t>
      </w:r>
      <w:r w:rsidR="007E39CA">
        <w:rPr>
          <w:rFonts w:hint="eastAsia"/>
        </w:rPr>
        <w:t>和</w:t>
      </w:r>
      <w:r w:rsidR="007E39CA">
        <w:rPr>
          <w:rFonts w:hint="eastAsia"/>
        </w:rPr>
        <w:t>8</w:t>
      </w:r>
      <w:r w:rsidR="007E39CA">
        <w:rPr>
          <w:rFonts w:hint="eastAsia"/>
        </w:rPr>
        <w:t>的关系？然后用</w:t>
      </w:r>
      <w:r w:rsidR="007E39CA">
        <w:rPr>
          <w:rFonts w:hint="eastAsia"/>
        </w:rPr>
        <w:t>greedy</w:t>
      </w:r>
      <w:r w:rsidR="007E39CA">
        <w:t xml:space="preserve"> algorithm</w:t>
      </w:r>
      <w:r w:rsidR="007E39CA">
        <w:rPr>
          <w:rFonts w:hint="eastAsia"/>
        </w:rPr>
        <w:t>确定</w:t>
      </w:r>
      <w:r w:rsidR="007E39CA">
        <w:rPr>
          <w:rFonts w:hint="eastAsia"/>
        </w:rPr>
        <w:t>eta</w:t>
      </w:r>
      <w:r w:rsidR="007E39CA">
        <w:rPr>
          <w:rFonts w:hint="eastAsia"/>
        </w:rPr>
        <w:t>？</w:t>
      </w:r>
    </w:p>
  </w:comment>
  <w:comment w:id="364" w:author="ChengQian" w:date="2023-04-30T20:36:00Z" w:initials="C">
    <w:p w14:paraId="65669B46" w14:textId="30E385AF" w:rsidR="00A2367E" w:rsidRDefault="00A2367E">
      <w:pPr>
        <w:pStyle w:val="ae"/>
      </w:pPr>
      <w:r>
        <w:rPr>
          <w:rStyle w:val="ad"/>
        </w:rPr>
        <w:annotationRef/>
      </w:r>
      <w:proofErr w:type="gramStart"/>
      <w:r>
        <w:rPr>
          <w:rFonts w:hint="eastAsia"/>
        </w:rPr>
        <w:t>Eq</w:t>
      </w:r>
      <w:r>
        <w:t>.(</w:t>
      </w:r>
      <w:proofErr w:type="gramEnd"/>
      <w:r>
        <w:t>10)</w:t>
      </w:r>
      <w:r>
        <w:rPr>
          <w:rFonts w:hint="eastAsia"/>
        </w:rPr>
        <w:t>不像是约束，</w:t>
      </w:r>
      <w:r>
        <w:rPr>
          <w:rFonts w:hint="eastAsia"/>
        </w:rPr>
        <w:t>Eq.</w:t>
      </w:r>
      <w:r>
        <w:rPr>
          <w:rFonts w:hint="eastAsia"/>
        </w:rPr>
        <w:t>（</w:t>
      </w:r>
      <w:r>
        <w:rPr>
          <w:rFonts w:hint="eastAsia"/>
        </w:rPr>
        <w:t>11</w:t>
      </w:r>
      <w:r>
        <w:rPr>
          <w:rFonts w:hint="eastAsia"/>
        </w:rPr>
        <w:t>）是约束，另外数学表达上这是一个公式，不是</w:t>
      </w:r>
      <w:r>
        <w:rPr>
          <w:rFonts w:hint="eastAsia"/>
        </w:rPr>
        <w:t>3</w:t>
      </w:r>
      <w:r>
        <w:rPr>
          <w:rFonts w:hint="eastAsia"/>
        </w:rPr>
        <w:t>个公式</w:t>
      </w:r>
    </w:p>
  </w:comment>
  <w:comment w:id="365" w:author="Hua Guangbin" w:date="2023-05-03T00:09:00Z" w:initials="HG">
    <w:p w14:paraId="521E0817" w14:textId="77777777" w:rsidR="00A2367E" w:rsidRDefault="00A2367E">
      <w:pPr>
        <w:pStyle w:val="ae"/>
      </w:pPr>
      <w:r>
        <w:rPr>
          <w:rStyle w:val="ad"/>
        </w:rPr>
        <w:annotationRef/>
      </w:r>
      <w:r>
        <w:rPr>
          <w:rFonts w:hint="eastAsia"/>
        </w:rPr>
        <w:t>#TODO</w:t>
      </w:r>
      <w:r>
        <w:rPr>
          <w:rFonts w:hint="eastAsia"/>
        </w:rPr>
        <w:t>：重写优化模型表达式。</w:t>
      </w:r>
    </w:p>
    <w:p w14:paraId="23F763E7" w14:textId="77777777" w:rsidR="003E5658" w:rsidRDefault="003E5658">
      <w:pPr>
        <w:pStyle w:val="ae"/>
      </w:pPr>
      <w:r>
        <w:rPr>
          <w:rFonts w:hint="eastAsia"/>
        </w:rPr>
        <w:t>不同场景不同优化模型</w:t>
      </w:r>
    </w:p>
    <w:p w14:paraId="6E0907FE" w14:textId="3294EEAF" w:rsidR="003E5658" w:rsidRDefault="003E5658">
      <w:pPr>
        <w:pStyle w:val="ae"/>
        <w:rPr>
          <w:rFonts w:hint="eastAsia"/>
        </w:rPr>
      </w:pPr>
      <w:r>
        <w:rPr>
          <w:rFonts w:hint="eastAsia"/>
        </w:rPr>
        <w:t>专门公式定义η</w:t>
      </w:r>
    </w:p>
  </w:comment>
  <w:comment w:id="366" w:author="ChengQian" w:date="2023-04-30T20:38:00Z" w:initials="C">
    <w:p w14:paraId="5B1FD673" w14:textId="57E81B10" w:rsidR="00A2367E" w:rsidRDefault="00A2367E">
      <w:pPr>
        <w:pStyle w:val="ae"/>
      </w:pPr>
      <w:r>
        <w:rPr>
          <w:rStyle w:val="ad"/>
        </w:rPr>
        <w:annotationRef/>
      </w:r>
      <w:r>
        <w:rPr>
          <w:rFonts w:hint="eastAsia"/>
        </w:rPr>
        <w:t>为什么这个矩阵导致求解</w:t>
      </w:r>
      <w:r>
        <w:rPr>
          <w:rFonts w:hint="eastAsia"/>
        </w:rPr>
        <w:t>max</w:t>
      </w:r>
      <w:r>
        <w:t xml:space="preserve"> </w:t>
      </w:r>
      <m:oMath>
        <m:r>
          <w:rPr>
            <w:rFonts w:ascii="Cambria Math" w:hAnsi="Cambria Math"/>
          </w:rPr>
          <m:t>η</m:t>
        </m:r>
        <m:r>
          <w:rPr>
            <w:rFonts w:ascii="Cambria Math" w:hAnsi="Cambria Math" w:hint="eastAsia"/>
          </w:rPr>
          <m:t>困难？</m:t>
        </m:r>
      </m:oMath>
    </w:p>
  </w:comment>
  <w:comment w:id="367" w:author="Hua Guangbin" w:date="2023-05-03T00:16:00Z" w:initials="HG">
    <w:p w14:paraId="3BEBE1EF" w14:textId="029E2ABD" w:rsidR="00A2367E" w:rsidRDefault="00A2367E">
      <w:pPr>
        <w:pStyle w:val="ae"/>
      </w:pPr>
      <w:r>
        <w:rPr>
          <w:rStyle w:val="ad"/>
        </w:rPr>
        <w:annotationRef/>
      </w:r>
      <w:r>
        <w:rPr>
          <w:rFonts w:hint="eastAsia"/>
        </w:rPr>
        <w:t>含变量逆矩阵本身求解困难，无法给出显式解。</w:t>
      </w:r>
      <w:r w:rsidR="003E5658">
        <w:rPr>
          <w:rFonts w:hint="eastAsia"/>
        </w:rPr>
        <w:t>（写进</w:t>
      </w:r>
      <w:r w:rsidR="003E5658">
        <w:rPr>
          <w:rFonts w:hint="eastAsia"/>
        </w:rPr>
        <w:t>paper</w:t>
      </w:r>
      <w:r w:rsidR="003E5658">
        <w:rPr>
          <w:rFonts w:hint="eastAsia"/>
        </w:rPr>
        <w:t>里）</w:t>
      </w:r>
    </w:p>
  </w:comment>
  <w:comment w:id="368" w:author="ChengQian" w:date="2023-05-03T14:21:00Z" w:initials="C">
    <w:p w14:paraId="3B5BC7BC" w14:textId="03821154" w:rsidR="00E76F4A" w:rsidRDefault="00E76F4A">
      <w:pPr>
        <w:pStyle w:val="ae"/>
      </w:pPr>
      <w:r>
        <w:rPr>
          <w:rStyle w:val="ad"/>
        </w:rPr>
        <w:annotationRef/>
      </w:r>
      <w:r>
        <w:rPr>
          <w:rFonts w:hint="eastAsia"/>
        </w:rPr>
        <w:t>只能用数值的方法计算吧，这里把你上句话（即求解困难的原因）写进论文里，而不能简单的说求解困难</w:t>
      </w:r>
    </w:p>
  </w:comment>
  <w:comment w:id="369" w:author="ChengQian" w:date="2023-04-30T20:37:00Z" w:initials="C">
    <w:p w14:paraId="492BD34A" w14:textId="51842384" w:rsidR="00A2367E" w:rsidRDefault="00A2367E">
      <w:pPr>
        <w:pStyle w:val="ae"/>
      </w:pPr>
      <w:r>
        <w:rPr>
          <w:rStyle w:val="ad"/>
        </w:rPr>
        <w:annotationRef/>
      </w:r>
      <w:r>
        <w:rPr>
          <w:rFonts w:hint="eastAsia"/>
        </w:rPr>
        <w:t>对应的文字描述（小帽子）？这里流程图可能更直观更有效</w:t>
      </w:r>
    </w:p>
  </w:comment>
  <w:comment w:id="370" w:author="Hua Guangbin" w:date="2023-05-03T00:19:00Z" w:initials="HG">
    <w:p w14:paraId="2CF09D9D" w14:textId="26716DA3" w:rsidR="00A2367E" w:rsidRDefault="00A2367E">
      <w:pPr>
        <w:pStyle w:val="ae"/>
      </w:pPr>
      <w:r>
        <w:rPr>
          <w:rStyle w:val="ad"/>
        </w:rPr>
        <w:annotationRef/>
      </w:r>
      <w:r>
        <w:rPr>
          <w:rFonts w:hint="eastAsia"/>
        </w:rPr>
        <w:t>伪代码更显专业？</w:t>
      </w:r>
    </w:p>
  </w:comment>
  <w:comment w:id="371" w:author="ChengQian" w:date="2023-05-03T11:23:00Z" w:initials="C">
    <w:p w14:paraId="023BBFD9" w14:textId="71D5F692" w:rsidR="00C85808" w:rsidRDefault="00C85808">
      <w:pPr>
        <w:pStyle w:val="ae"/>
      </w:pPr>
      <w:r>
        <w:rPr>
          <w:rStyle w:val="ad"/>
        </w:rPr>
        <w:annotationRef/>
      </w:r>
      <w:r>
        <w:rPr>
          <w:rFonts w:hint="eastAsia"/>
        </w:rPr>
        <w:t>我觉得流程图更好，如果</w:t>
      </w:r>
      <w:r>
        <w:rPr>
          <w:rFonts w:hint="eastAsia"/>
        </w:rPr>
        <w:t>greedy</w:t>
      </w:r>
      <w:r>
        <w:t xml:space="preserve"> </w:t>
      </w:r>
      <w:r>
        <w:rPr>
          <w:rFonts w:hint="eastAsia"/>
        </w:rPr>
        <w:t>algorithm</w:t>
      </w:r>
      <w:r>
        <w:rPr>
          <w:rFonts w:hint="eastAsia"/>
        </w:rPr>
        <w:t>有创新的话可以给出伪代码，如果没有创新不如不给</w:t>
      </w:r>
    </w:p>
  </w:comment>
  <w:comment w:id="372" w:author="Hua Guangbin" w:date="2023-05-03T15:55:00Z" w:initials="HG">
    <w:p w14:paraId="0856C5C2" w14:textId="186E4F7E" w:rsidR="003E5658" w:rsidRDefault="003E5658">
      <w:pPr>
        <w:pStyle w:val="ae"/>
        <w:rPr>
          <w:rFonts w:hint="eastAsia"/>
        </w:rPr>
      </w:pPr>
      <w:r>
        <w:rPr>
          <w:rStyle w:val="ad"/>
        </w:rPr>
        <w:annotationRef/>
      </w:r>
      <w:r>
        <w:rPr>
          <w:rFonts w:hint="eastAsia"/>
        </w:rPr>
        <w:t>放流程图，具体描述过程。伪代码放附录或删掉。</w:t>
      </w:r>
    </w:p>
  </w:comment>
  <w:comment w:id="373" w:author="ChengQian" w:date="2023-04-30T20:45:00Z" w:initials="C">
    <w:p w14:paraId="55534FA6" w14:textId="3BB28447" w:rsidR="00A2367E" w:rsidRDefault="00A2367E">
      <w:pPr>
        <w:pStyle w:val="ae"/>
      </w:pPr>
      <w:r>
        <w:rPr>
          <w:rStyle w:val="ad"/>
        </w:rPr>
        <w:annotationRef/>
      </w:r>
      <w:r>
        <w:rPr>
          <w:rFonts w:hint="eastAsia"/>
        </w:rPr>
        <w:t>什么的</w:t>
      </w:r>
      <w:r>
        <w:rPr>
          <w:rFonts w:hint="eastAsia"/>
        </w:rPr>
        <w:t>shortest</w:t>
      </w:r>
      <w:r>
        <w:t xml:space="preserve"> </w:t>
      </w:r>
      <w:r>
        <w:rPr>
          <w:rFonts w:hint="eastAsia"/>
        </w:rPr>
        <w:t>path</w:t>
      </w:r>
      <w:r>
        <w:rPr>
          <w:rFonts w:hint="eastAsia"/>
        </w:rPr>
        <w:t>？注意流程描述的逻辑性，先说分几步，然后分别介绍每一步的目的和计算方式</w:t>
      </w:r>
    </w:p>
  </w:comment>
  <w:comment w:id="374" w:author="Hua Guangbin" w:date="2023-05-03T00:20:00Z" w:initials="HG">
    <w:p w14:paraId="30FEBE6D" w14:textId="5F74B91F" w:rsidR="00A2367E" w:rsidRDefault="00A2367E">
      <w:pPr>
        <w:pStyle w:val="ae"/>
      </w:pPr>
      <w:r>
        <w:rPr>
          <w:rStyle w:val="ad"/>
        </w:rPr>
        <w:annotationRef/>
      </w:r>
      <w:r>
        <w:rPr>
          <w:rFonts w:hint="eastAsia"/>
        </w:rPr>
        <w:t>？此段落目的就是给出</w:t>
      </w:r>
      <w:r>
        <w:rPr>
          <w:rFonts w:hint="eastAsia"/>
        </w:rPr>
        <w:t>SP</w:t>
      </w:r>
      <w:r>
        <w:rPr>
          <w:rFonts w:hint="eastAsia"/>
        </w:rPr>
        <w:t>的定义和计算方式。</w:t>
      </w:r>
    </w:p>
  </w:comment>
  <w:comment w:id="375" w:author="Hua Guangbin" w:date="2023-05-03T15:58:00Z" w:initials="HG">
    <w:p w14:paraId="7C06057F" w14:textId="08FBAF45" w:rsidR="003E5658" w:rsidRDefault="003E5658">
      <w:pPr>
        <w:pStyle w:val="ae"/>
      </w:pPr>
      <w:r>
        <w:rPr>
          <w:rStyle w:val="ad"/>
        </w:rPr>
        <w:annotationRef/>
      </w:r>
      <w:r>
        <w:rPr>
          <w:rFonts w:hint="eastAsia"/>
        </w:rPr>
        <w:t>结合流程图写。</w:t>
      </w:r>
    </w:p>
  </w:comment>
  <w:comment w:id="380" w:author="ChengQian" w:date="2023-04-30T20:52:00Z" w:initials="C">
    <w:p w14:paraId="311EBB96" w14:textId="222F786C" w:rsidR="00A2367E" w:rsidRDefault="00A2367E">
      <w:pPr>
        <w:pStyle w:val="ae"/>
      </w:pPr>
      <w:r>
        <w:rPr>
          <w:rStyle w:val="ad"/>
        </w:rPr>
        <w:annotationRef/>
      </w:r>
      <w:r>
        <w:rPr>
          <w:rFonts w:hint="eastAsia"/>
        </w:rPr>
        <w:t>SP=min</w:t>
      </w:r>
      <w:r>
        <w:rPr>
          <w:rFonts w:hint="eastAsia"/>
        </w:rPr>
        <w:t>（</w:t>
      </w:r>
      <w:r>
        <w:rPr>
          <w:rFonts w:hint="eastAsia"/>
        </w:rPr>
        <w:t>w</w:t>
      </w:r>
      <w:r>
        <w:rPr>
          <w:rFonts w:hint="eastAsia"/>
        </w:rPr>
        <w:t>）？</w:t>
      </w:r>
    </w:p>
  </w:comment>
  <w:comment w:id="381" w:author="Hua Guangbin" w:date="2023-05-03T00:21:00Z" w:initials="HG">
    <w:p w14:paraId="47272A40" w14:textId="091379E3" w:rsidR="00A2367E" w:rsidRDefault="00A2367E">
      <w:pPr>
        <w:pStyle w:val="ae"/>
      </w:pPr>
      <w:r>
        <w:rPr>
          <w:rStyle w:val="ad"/>
        </w:rPr>
        <w:annotationRef/>
      </w:r>
      <w:r>
        <w:t>Y</w:t>
      </w:r>
      <w:r>
        <w:rPr>
          <w:rFonts w:hint="eastAsia"/>
        </w:rPr>
        <w:t>es!</w:t>
      </w:r>
    </w:p>
  </w:comment>
  <w:comment w:id="384" w:author="ChengQian" w:date="2023-04-30T20:53:00Z" w:initials="C">
    <w:p w14:paraId="716A2210" w14:textId="03BC4AE3" w:rsidR="00A2367E" w:rsidRDefault="00A2367E">
      <w:pPr>
        <w:pStyle w:val="ae"/>
      </w:pPr>
      <w:r>
        <w:rPr>
          <w:rStyle w:val="ad"/>
        </w:rPr>
        <w:annotationRef/>
      </w:r>
      <w:r>
        <w:rPr>
          <w:rFonts w:hint="eastAsia"/>
        </w:rPr>
        <w:t>为什么？</w:t>
      </w:r>
    </w:p>
  </w:comment>
  <w:comment w:id="385" w:author="Hua Guangbin" w:date="2023-05-03T00:22:00Z" w:initials="HG">
    <w:p w14:paraId="3D33C2C7" w14:textId="48968C65" w:rsidR="00A2367E" w:rsidRDefault="00A2367E">
      <w:pPr>
        <w:pStyle w:val="ae"/>
      </w:pPr>
      <w:r>
        <w:rPr>
          <w:rStyle w:val="ad"/>
        </w:rPr>
        <w:annotationRef/>
      </w:r>
      <w:r>
        <w:rPr>
          <w:rFonts w:hint="eastAsia"/>
        </w:rPr>
        <w:t>上一句：每个电池的</w:t>
      </w:r>
      <w:r>
        <w:rPr>
          <w:rFonts w:hint="eastAsia"/>
        </w:rPr>
        <w:t>SP</w:t>
      </w:r>
      <w:r>
        <w:rPr>
          <w:rFonts w:hint="eastAsia"/>
        </w:rPr>
        <w:t>路径中的电池总数最少。也就是串联电池数最少。</w:t>
      </w:r>
    </w:p>
    <w:p w14:paraId="025F32D2" w14:textId="511B654E" w:rsidR="00A2367E" w:rsidRDefault="00A2367E">
      <w:pPr>
        <w:pStyle w:val="ae"/>
      </w:pPr>
      <w:r>
        <w:rPr>
          <w:rFonts w:hint="eastAsia"/>
        </w:rPr>
        <w:t>那么，越多电池使用</w:t>
      </w:r>
      <w:r>
        <w:rPr>
          <w:rFonts w:hint="eastAsia"/>
        </w:rPr>
        <w:t>SP</w:t>
      </w:r>
      <w:r>
        <w:rPr>
          <w:rFonts w:hint="eastAsia"/>
        </w:rPr>
        <w:t>，越多电池的关系为并联。</w:t>
      </w:r>
    </w:p>
  </w:comment>
  <w:comment w:id="386" w:author="ChengQian" w:date="2023-04-30T20:54:00Z" w:initials="C">
    <w:p w14:paraId="699192AC" w14:textId="35FB3691" w:rsidR="00A2367E" w:rsidRDefault="00A2367E">
      <w:pPr>
        <w:pStyle w:val="ae"/>
      </w:pPr>
      <w:r>
        <w:rPr>
          <w:rStyle w:val="ad"/>
        </w:rPr>
        <w:annotationRef/>
      </w:r>
      <w:r>
        <w:rPr>
          <w:rFonts w:hint="eastAsia"/>
        </w:rPr>
        <w:t>怎么通过“</w:t>
      </w:r>
      <w:r>
        <w:rPr>
          <w:rFonts w:hint="eastAsia"/>
        </w:rPr>
        <w:t>greedy</w:t>
      </w:r>
      <w:r>
        <w:rPr>
          <w:rFonts w:hint="eastAsia"/>
        </w:rPr>
        <w:t>”的方式获取最优的网络结构</w:t>
      </w:r>
      <w:r>
        <w:rPr>
          <w:rFonts w:hint="eastAsia"/>
        </w:rPr>
        <w:t>min</w:t>
      </w:r>
      <w:r>
        <w:rPr>
          <w:rFonts w:hint="eastAsia"/>
        </w:rPr>
        <w:t>（</w:t>
      </w:r>
      <w:r>
        <w:rPr>
          <w:rFonts w:hint="eastAsia"/>
        </w:rPr>
        <w:t>SPs</w:t>
      </w:r>
      <w:r>
        <w:rPr>
          <w:rFonts w:hint="eastAsia"/>
        </w:rPr>
        <w:t>）？这个正是需要详细阐述的</w:t>
      </w:r>
    </w:p>
  </w:comment>
  <w:comment w:id="387" w:author="Hua Guangbin" w:date="2023-05-03T00:27:00Z" w:initials="HG">
    <w:p w14:paraId="3601591C" w14:textId="77777777" w:rsidR="00A2367E" w:rsidRDefault="00A2367E">
      <w:pPr>
        <w:pStyle w:val="ae"/>
      </w:pPr>
      <w:r>
        <w:rPr>
          <w:rStyle w:val="ad"/>
        </w:rPr>
        <w:annotationRef/>
      </w:r>
      <w:r>
        <w:rPr>
          <w:rFonts w:hint="eastAsia"/>
        </w:rPr>
        <w:t>越多电池使用</w:t>
      </w:r>
      <w:r>
        <w:rPr>
          <w:rFonts w:hint="eastAsia"/>
        </w:rPr>
        <w:t>SP</w:t>
      </w:r>
      <w:r>
        <w:rPr>
          <w:rFonts w:hint="eastAsia"/>
        </w:rPr>
        <w:t>，越多电池并联，越大的输出电流。</w:t>
      </w:r>
    </w:p>
    <w:p w14:paraId="7457F66B" w14:textId="6D379A39" w:rsidR="00A2367E" w:rsidRDefault="00A2367E">
      <w:pPr>
        <w:pStyle w:val="ae"/>
      </w:pPr>
      <w:r>
        <w:rPr>
          <w:rFonts w:hint="eastAsia"/>
        </w:rPr>
        <w:t>#TODO</w:t>
      </w:r>
      <w:r>
        <w:rPr>
          <w:rFonts w:hint="eastAsia"/>
        </w:rPr>
        <w:t>：讨论如何重写。</w:t>
      </w:r>
    </w:p>
  </w:comment>
  <w:comment w:id="388" w:author="Hua Guangbin" w:date="2023-05-03T16:01:00Z" w:initials="HG">
    <w:p w14:paraId="08899921" w14:textId="2FC0A8DD" w:rsidR="00783DE4" w:rsidRDefault="00783DE4">
      <w:pPr>
        <w:pStyle w:val="ae"/>
        <w:rPr>
          <w:rFonts w:hint="eastAsia"/>
        </w:rPr>
      </w:pPr>
      <w:r>
        <w:rPr>
          <w:rStyle w:val="ad"/>
        </w:rPr>
        <w:annotationRef/>
      </w:r>
      <w:r>
        <w:rPr>
          <w:rFonts w:hint="eastAsia"/>
        </w:rPr>
        <w:t>不同场景</w:t>
      </w:r>
      <w:r>
        <w:rPr>
          <w:rFonts w:hint="eastAsia"/>
        </w:rPr>
        <w:t>-</w:t>
      </w:r>
      <w:r>
        <w:rPr>
          <w:rFonts w:hint="eastAsia"/>
        </w:rPr>
        <w:t>优化目标、约束</w:t>
      </w:r>
      <w:r>
        <w:rPr>
          <w:rFonts w:hint="eastAsia"/>
        </w:rPr>
        <w:t>-</w:t>
      </w:r>
      <w:r>
        <w:rPr>
          <w:rFonts w:hint="eastAsia"/>
        </w:rPr>
        <w:t>开关策略</w:t>
      </w:r>
    </w:p>
  </w:comment>
  <w:comment w:id="390" w:author="ChengQian" w:date="2023-04-30T20:59:00Z" w:initials="C">
    <w:p w14:paraId="119BD4A8" w14:textId="25031862" w:rsidR="00A2367E" w:rsidRPr="006675FC" w:rsidRDefault="00A2367E">
      <w:pPr>
        <w:pStyle w:val="ae"/>
      </w:pPr>
      <w:r>
        <w:rPr>
          <w:rStyle w:val="ad"/>
        </w:rPr>
        <w:annotationRef/>
      </w:r>
      <w:r>
        <w:rPr>
          <w:rFonts w:hint="eastAsia"/>
        </w:rPr>
        <w:t>这部分应该合并到</w:t>
      </w:r>
      <w:r>
        <w:rPr>
          <w:rFonts w:hint="eastAsia"/>
        </w:rPr>
        <w:t>introduction</w:t>
      </w:r>
      <w:r>
        <w:rPr>
          <w:rFonts w:hint="eastAsia"/>
        </w:rPr>
        <w:t>对文章结构介绍那里，全文只需要有一个地方介绍文章结构就可以了</w:t>
      </w:r>
    </w:p>
  </w:comment>
  <w:comment w:id="391" w:author="Hua Guangbin" w:date="2023-05-03T00:29:00Z" w:initials="HG">
    <w:p w14:paraId="2CD5D0F0" w14:textId="77777777" w:rsidR="00A2367E" w:rsidRDefault="00A2367E">
      <w:pPr>
        <w:pStyle w:val="ae"/>
      </w:pPr>
      <w:r>
        <w:rPr>
          <w:rStyle w:val="ad"/>
        </w:rPr>
        <w:annotationRef/>
      </w:r>
      <w:r>
        <w:rPr>
          <w:rFonts w:hint="eastAsia"/>
        </w:rPr>
        <w:t>#TODO</w:t>
      </w:r>
      <w:r>
        <w:rPr>
          <w:rFonts w:hint="eastAsia"/>
        </w:rPr>
        <w:t>：与前文</w:t>
      </w:r>
      <w:r>
        <w:rPr>
          <w:rFonts w:hint="eastAsia"/>
        </w:rPr>
        <w:t>introduction</w:t>
      </w:r>
      <w:r>
        <w:t xml:space="preserve"> </w:t>
      </w:r>
      <w:r>
        <w:rPr>
          <w:rFonts w:hint="eastAsia"/>
        </w:rPr>
        <w:t>合并。</w:t>
      </w:r>
    </w:p>
    <w:p w14:paraId="55C735B9" w14:textId="6680699C" w:rsidR="00A2367E" w:rsidRDefault="00A2367E">
      <w:pPr>
        <w:pStyle w:val="ae"/>
      </w:pPr>
      <w:r>
        <w:rPr>
          <w:rFonts w:hint="eastAsia"/>
        </w:rPr>
        <w:t>此处是参考一篇会议论文的结构。</w:t>
      </w:r>
    </w:p>
  </w:comment>
  <w:comment w:id="404" w:author="ChengQian" w:date="2023-04-30T21:07:00Z" w:initials="C">
    <w:p w14:paraId="01BBCDEA" w14:textId="72FFC331" w:rsidR="00A2367E" w:rsidRDefault="00A2367E">
      <w:pPr>
        <w:pStyle w:val="ae"/>
      </w:pPr>
      <w:r>
        <w:rPr>
          <w:rStyle w:val="ad"/>
        </w:rPr>
        <w:annotationRef/>
      </w:r>
      <w:r>
        <w:rPr>
          <w:rFonts w:hint="eastAsia"/>
        </w:rPr>
        <w:t>首先先用一个</w:t>
      </w:r>
      <w:r>
        <w:rPr>
          <w:rFonts w:hint="eastAsia"/>
        </w:rPr>
        <w:t>subsection</w:t>
      </w:r>
      <w:r>
        <w:rPr>
          <w:rFonts w:hint="eastAsia"/>
        </w:rPr>
        <w:t>介绍你的案例</w:t>
      </w:r>
      <w:r>
        <w:rPr>
          <w:rFonts w:hint="eastAsia"/>
        </w:rPr>
        <w:t>RBS</w:t>
      </w:r>
      <w:r>
        <w:rPr>
          <w:rFonts w:hint="eastAsia"/>
        </w:rPr>
        <w:t>网络结构</w:t>
      </w:r>
    </w:p>
  </w:comment>
  <w:comment w:id="405" w:author="Hua Guangbin" w:date="2023-05-03T00:31:00Z" w:initials="HG">
    <w:p w14:paraId="0B3949BF" w14:textId="3173A217" w:rsidR="00A2367E" w:rsidRDefault="00A2367E" w:rsidP="00783DE4">
      <w:pPr>
        <w:pStyle w:val="ae"/>
      </w:pPr>
      <w:r>
        <w:rPr>
          <w:rStyle w:val="ad"/>
        </w:rPr>
        <w:annotationRef/>
      </w:r>
      <w:r w:rsidR="00783DE4">
        <w:rPr>
          <w:rFonts w:hint="eastAsia"/>
        </w:rPr>
        <w:t>围绕一个结构（我们融合的），详细展开，针对应用场景。描述什么情况。定规则定条件。</w:t>
      </w:r>
    </w:p>
  </w:comment>
  <w:comment w:id="406" w:author="Hua Guangbin" w:date="2023-05-03T16:03:00Z" w:initials="HG">
    <w:p w14:paraId="49E4A331" w14:textId="17EA7BFE" w:rsidR="00783DE4" w:rsidRDefault="00783DE4">
      <w:pPr>
        <w:pStyle w:val="ae"/>
      </w:pPr>
      <w:r>
        <w:rPr>
          <w:rStyle w:val="ad"/>
        </w:rPr>
        <w:annotationRef/>
      </w:r>
      <w:r>
        <w:rPr>
          <w:rFonts w:hint="eastAsia"/>
        </w:rPr>
        <w:t>如果不方便说，找文献中的。</w:t>
      </w:r>
    </w:p>
  </w:comment>
  <w:comment w:id="407" w:author="Hua Guangbin" w:date="2023-05-03T16:04:00Z" w:initials="HG">
    <w:p w14:paraId="64942C47" w14:textId="7FACA5C6" w:rsidR="00783DE4" w:rsidRDefault="00783DE4">
      <w:pPr>
        <w:pStyle w:val="ae"/>
      </w:pPr>
      <w:r>
        <w:rPr>
          <w:rStyle w:val="ad"/>
        </w:rPr>
        <w:annotationRef/>
      </w:r>
      <w:r>
        <w:t>S</w:t>
      </w:r>
      <w:r>
        <w:rPr>
          <w:rFonts w:hint="eastAsia"/>
        </w:rPr>
        <w:t>ubsection</w:t>
      </w:r>
      <w:r>
        <w:t xml:space="preserve"> </w:t>
      </w:r>
      <w:r>
        <w:rPr>
          <w:rFonts w:hint="eastAsia"/>
        </w:rPr>
        <w:t>II</w:t>
      </w:r>
      <w:r>
        <w:rPr>
          <w:rFonts w:hint="eastAsia"/>
        </w:rPr>
        <w:t>，给出具体变量计算。应用场景。</w:t>
      </w:r>
    </w:p>
  </w:comment>
  <w:comment w:id="408" w:author="Hua Guangbin" w:date="2023-05-03T16:05:00Z" w:initials="HG">
    <w:p w14:paraId="15B0BEEC" w14:textId="5E4D54C6" w:rsidR="00783DE4" w:rsidRDefault="00783DE4">
      <w:pPr>
        <w:pStyle w:val="ae"/>
      </w:pPr>
      <w:r>
        <w:rPr>
          <w:rStyle w:val="ad"/>
        </w:rPr>
        <w:annotationRef/>
      </w:r>
      <w:r>
        <w:t>S</w:t>
      </w:r>
      <w:r>
        <w:rPr>
          <w:rFonts w:hint="eastAsia"/>
        </w:rPr>
        <w:t>ubsection</w:t>
      </w:r>
      <w:r>
        <w:t xml:space="preserve"> </w:t>
      </w:r>
      <w:r>
        <w:rPr>
          <w:rFonts w:hint="eastAsia"/>
        </w:rPr>
        <w:t>III</w:t>
      </w:r>
      <w:r>
        <w:t xml:space="preserve"> </w:t>
      </w:r>
      <w:r>
        <w:rPr>
          <w:rFonts w:hint="eastAsia"/>
        </w:rPr>
        <w:t>另一个应用场景。</w:t>
      </w:r>
    </w:p>
  </w:comment>
  <w:comment w:id="409" w:author="Hua Guangbin" w:date="2023-05-03T16:07:00Z" w:initials="HG">
    <w:p w14:paraId="3F39A700" w14:textId="35D0EFA5" w:rsidR="00783DE4" w:rsidRPr="00783DE4" w:rsidRDefault="00783DE4">
      <w:pPr>
        <w:pStyle w:val="ae"/>
      </w:pPr>
      <w:r>
        <w:rPr>
          <w:rStyle w:val="ad"/>
        </w:rPr>
        <w:annotationRef/>
      </w:r>
      <w:r>
        <w:rPr>
          <w:rFonts w:hint="eastAsia"/>
        </w:rPr>
        <w:t>如果可以，</w:t>
      </w:r>
      <w:r>
        <w:rPr>
          <w:rFonts w:hint="eastAsia"/>
        </w:rPr>
        <w:t>subsection</w:t>
      </w:r>
      <w:r>
        <w:t xml:space="preserve"> </w:t>
      </w:r>
      <w:r>
        <w:rPr>
          <w:rFonts w:hint="eastAsia"/>
        </w:rPr>
        <w:t>IV</w:t>
      </w:r>
      <w:r>
        <w:t xml:space="preserve"> </w:t>
      </w:r>
      <w:r>
        <w:rPr>
          <w:rFonts w:hint="eastAsia"/>
        </w:rPr>
        <w:t>电池隔离。</w:t>
      </w:r>
    </w:p>
  </w:comment>
  <w:comment w:id="413" w:author="ChengQian" w:date="2023-04-30T21:14:00Z" w:initials="C">
    <w:p w14:paraId="5B56173A" w14:textId="5B28E6A0" w:rsidR="00A2367E" w:rsidRDefault="00A2367E">
      <w:pPr>
        <w:pStyle w:val="ae"/>
      </w:pPr>
      <w:r>
        <w:rPr>
          <w:rStyle w:val="ad"/>
        </w:rPr>
        <w:annotationRef/>
      </w:r>
      <w:r>
        <w:rPr>
          <w:rFonts w:hint="eastAsia"/>
        </w:rPr>
        <w:t>这几个</w:t>
      </w:r>
      <w:proofErr w:type="gramStart"/>
      <w:r>
        <w:rPr>
          <w:rFonts w:hint="eastAsia"/>
        </w:rPr>
        <w:t>图最好</w:t>
      </w:r>
      <w:proofErr w:type="gramEnd"/>
      <w:r>
        <w:rPr>
          <w:rFonts w:hint="eastAsia"/>
        </w:rPr>
        <w:t>分开说明，放在一起不好提炼标题</w:t>
      </w:r>
    </w:p>
  </w:comment>
  <w:comment w:id="414" w:author="Hua Guangbin" w:date="2023-05-03T00:32:00Z" w:initials="HG">
    <w:p w14:paraId="1705DBBC" w14:textId="77777777" w:rsidR="00A2367E" w:rsidRDefault="00A2367E">
      <w:pPr>
        <w:pStyle w:val="ae"/>
      </w:pPr>
      <w:r>
        <w:rPr>
          <w:rStyle w:val="ad"/>
        </w:rPr>
        <w:annotationRef/>
      </w:r>
      <w:r>
        <w:rPr>
          <w:rFonts w:hint="eastAsia"/>
        </w:rPr>
        <w:t>和师兄讨论过，重画。</w:t>
      </w:r>
    </w:p>
    <w:p w14:paraId="40AAC0E7" w14:textId="2FCBCAD7" w:rsidR="00A2367E" w:rsidRDefault="00A2367E">
      <w:pPr>
        <w:pStyle w:val="ae"/>
      </w:pPr>
      <w:r>
        <w:rPr>
          <w:rFonts w:hint="eastAsia"/>
        </w:rPr>
        <w:t>#TODO</w:t>
      </w:r>
      <w:r>
        <w:rPr>
          <w:rFonts w:hint="eastAsia"/>
        </w:rPr>
        <w:t>：重新手画。</w:t>
      </w:r>
    </w:p>
  </w:comment>
  <w:comment w:id="417" w:author="ChengQian" w:date="2023-04-30T21:55:00Z" w:initials="C">
    <w:p w14:paraId="7840A2D5" w14:textId="47E10EE3" w:rsidR="00A2367E" w:rsidRDefault="00A2367E">
      <w:pPr>
        <w:pStyle w:val="ae"/>
      </w:pPr>
      <w:r>
        <w:rPr>
          <w:rStyle w:val="ad"/>
        </w:rPr>
        <w:annotationRef/>
      </w:r>
      <w:r>
        <w:rPr>
          <w:rFonts w:hint="eastAsia"/>
        </w:rPr>
        <w:t>B1</w:t>
      </w:r>
      <w:r>
        <w:rPr>
          <w:rFonts w:hint="eastAsia"/>
        </w:rPr>
        <w:t>和</w:t>
      </w:r>
      <w:r>
        <w:rPr>
          <w:rFonts w:hint="eastAsia"/>
        </w:rPr>
        <w:t>B4</w:t>
      </w:r>
      <w:r>
        <w:rPr>
          <w:rFonts w:hint="eastAsia"/>
        </w:rPr>
        <w:t>周围有</w:t>
      </w:r>
      <w:r>
        <w:rPr>
          <w:rFonts w:hint="eastAsia"/>
        </w:rPr>
        <w:t>3</w:t>
      </w:r>
      <w:r>
        <w:rPr>
          <w:rFonts w:hint="eastAsia"/>
        </w:rPr>
        <w:t>个开关，</w:t>
      </w:r>
      <w:r>
        <w:rPr>
          <w:rFonts w:hint="eastAsia"/>
        </w:rPr>
        <w:t>B2</w:t>
      </w:r>
      <w:r>
        <w:rPr>
          <w:rFonts w:hint="eastAsia"/>
        </w:rPr>
        <w:t>和</w:t>
      </w:r>
      <w:r>
        <w:rPr>
          <w:rFonts w:hint="eastAsia"/>
        </w:rPr>
        <w:t>B3</w:t>
      </w:r>
      <w:r>
        <w:rPr>
          <w:rFonts w:hint="eastAsia"/>
        </w:rPr>
        <w:t>周围有</w:t>
      </w:r>
      <w:r>
        <w:rPr>
          <w:rFonts w:hint="eastAsia"/>
        </w:rPr>
        <w:t>4</w:t>
      </w:r>
      <w:r>
        <w:rPr>
          <w:rFonts w:hint="eastAsia"/>
        </w:rPr>
        <w:t>个开关</w:t>
      </w:r>
    </w:p>
  </w:comment>
  <w:comment w:id="418" w:author="Hua Guangbin" w:date="2023-05-03T00:35:00Z" w:initials="HG">
    <w:p w14:paraId="15C4CAE5" w14:textId="77777777" w:rsidR="00A2367E" w:rsidRDefault="00A2367E">
      <w:pPr>
        <w:pStyle w:val="ae"/>
      </w:pPr>
      <w:r>
        <w:rPr>
          <w:rStyle w:val="ad"/>
        </w:rPr>
        <w:annotationRef/>
      </w:r>
      <w:r>
        <w:rPr>
          <w:rFonts w:hint="eastAsia"/>
        </w:rPr>
        <w:t>平均</w:t>
      </w:r>
      <w:r>
        <w:rPr>
          <w:rFonts w:hint="eastAsia"/>
        </w:rPr>
        <w:t>3</w:t>
      </w:r>
      <w:r>
        <w:rPr>
          <w:rFonts w:hint="eastAsia"/>
        </w:rPr>
        <w:t>个。</w:t>
      </w:r>
    </w:p>
    <w:p w14:paraId="65062F3D" w14:textId="3C24DC35" w:rsidR="00A2367E" w:rsidRDefault="00A2367E">
      <w:pPr>
        <w:pStyle w:val="ae"/>
      </w:pPr>
      <w:r>
        <w:rPr>
          <w:rFonts w:hint="eastAsia"/>
        </w:rPr>
        <w:t>设</w:t>
      </w:r>
      <w:r>
        <w:rPr>
          <w:rFonts w:hint="eastAsia"/>
        </w:rPr>
        <w:t>Nb</w:t>
      </w:r>
      <w:proofErr w:type="gramStart"/>
      <w:r>
        <w:rPr>
          <w:rFonts w:hint="eastAsia"/>
        </w:rPr>
        <w:t>个</w:t>
      </w:r>
      <w:proofErr w:type="gramEnd"/>
      <w:r>
        <w:rPr>
          <w:rFonts w:hint="eastAsia"/>
        </w:rPr>
        <w:t>电池，总开关数</w:t>
      </w:r>
      <w:r>
        <w:rPr>
          <w:rFonts w:hint="eastAsia"/>
        </w:rPr>
        <w:t xml:space="preserve"> 2+2Nb+Nb-1=3Nb+1</w:t>
      </w:r>
    </w:p>
  </w:comment>
  <w:comment w:id="423" w:author="ChengQian" w:date="2023-04-30T21:56:00Z" w:initials="C">
    <w:p w14:paraId="7A855CAE" w14:textId="0A6B202D" w:rsidR="00A2367E" w:rsidRDefault="00A2367E">
      <w:pPr>
        <w:pStyle w:val="ae"/>
      </w:pPr>
      <w:r>
        <w:rPr>
          <w:rStyle w:val="ad"/>
        </w:rPr>
        <w:annotationRef/>
      </w:r>
      <w:r>
        <w:rPr>
          <w:rFonts w:hint="eastAsia"/>
        </w:rPr>
        <w:t>确定</w:t>
      </w:r>
      <w:r>
        <w:rPr>
          <w:rFonts w:hint="eastAsia"/>
        </w:rPr>
        <w:t>RBS</w:t>
      </w:r>
      <w:r>
        <w:rPr>
          <w:rFonts w:hint="eastAsia"/>
        </w:rPr>
        <w:t>网络连接用的是不是“</w:t>
      </w:r>
      <w:r>
        <w:rPr>
          <w:rFonts w:hint="eastAsia"/>
        </w:rPr>
        <w:t>circuit</w:t>
      </w:r>
      <w:r>
        <w:rPr>
          <w:rFonts w:hint="eastAsia"/>
        </w:rPr>
        <w:t>”这个词</w:t>
      </w:r>
    </w:p>
  </w:comment>
  <w:comment w:id="424" w:author="Hua Guangbin" w:date="2023-05-03T00:38:00Z" w:initials="HG">
    <w:p w14:paraId="673022D3" w14:textId="058A74F9" w:rsidR="00A2367E" w:rsidRDefault="00A2367E">
      <w:pPr>
        <w:pStyle w:val="ae"/>
      </w:pPr>
      <w:r>
        <w:rPr>
          <w:rStyle w:val="ad"/>
        </w:rPr>
        <w:annotationRef/>
      </w:r>
      <w:r>
        <w:rPr>
          <w:rFonts w:hint="eastAsia"/>
        </w:rPr>
        <w:t>只是想表达“电路”。</w:t>
      </w:r>
    </w:p>
  </w:comment>
  <w:comment w:id="419" w:author="ChengQian" w:date="2023-04-30T21:59:00Z" w:initials="C">
    <w:p w14:paraId="4DD7364B" w14:textId="76847632" w:rsidR="00A2367E" w:rsidRDefault="00A2367E">
      <w:pPr>
        <w:pStyle w:val="ae"/>
      </w:pPr>
      <w:r>
        <w:rPr>
          <w:rStyle w:val="ad"/>
        </w:rPr>
        <w:annotationRef/>
      </w:r>
      <w:r>
        <w:rPr>
          <w:rFonts w:hint="eastAsia"/>
        </w:rPr>
        <w:t>提前说好这个</w:t>
      </w:r>
      <w:r>
        <w:rPr>
          <w:rFonts w:hint="eastAsia"/>
        </w:rPr>
        <w:t>RBS</w:t>
      </w:r>
      <w:r>
        <w:rPr>
          <w:rFonts w:hint="eastAsia"/>
        </w:rPr>
        <w:t>的开关共分为三类，第一类是</w:t>
      </w:r>
      <w:r>
        <w:rPr>
          <w:rFonts w:hint="eastAsia"/>
        </w:rPr>
        <w:t>S1</w:t>
      </w:r>
      <w:r>
        <w:rPr>
          <w:rFonts w:hint="eastAsia"/>
        </w:rPr>
        <w:t>和</w:t>
      </w:r>
      <w:r>
        <w:rPr>
          <w:rFonts w:hint="eastAsia"/>
        </w:rPr>
        <w:t>S13</w:t>
      </w:r>
      <w:r>
        <w:rPr>
          <w:rFonts w:hint="eastAsia"/>
        </w:rPr>
        <w:t>，用来干什么，第二类是</w:t>
      </w:r>
      <w:r>
        <w:rPr>
          <w:rFonts w:hint="eastAsia"/>
        </w:rPr>
        <w:t>switches</w:t>
      </w:r>
      <w:r>
        <w:t xml:space="preserve"> </w:t>
      </w:r>
      <w:r>
        <w:rPr>
          <w:rFonts w:hint="eastAsia"/>
        </w:rPr>
        <w:t>in</w:t>
      </w:r>
      <w:r>
        <w:t xml:space="preserve"> the vertical direction</w:t>
      </w:r>
      <w:r>
        <w:rPr>
          <w:rFonts w:hint="eastAsia"/>
        </w:rPr>
        <w:t>（例如</w:t>
      </w:r>
      <w:r>
        <w:rPr>
          <w:rFonts w:hint="eastAsia"/>
        </w:rPr>
        <w:t>S2</w:t>
      </w:r>
      <w:r>
        <w:rPr>
          <w:rFonts w:hint="eastAsia"/>
        </w:rPr>
        <w:t>和</w:t>
      </w:r>
      <w:r>
        <w:rPr>
          <w:rFonts w:hint="eastAsia"/>
        </w:rPr>
        <w:t>S9</w:t>
      </w:r>
      <w:r>
        <w:rPr>
          <w:rFonts w:hint="eastAsia"/>
        </w:rPr>
        <w:t>），用来干什么，第三类是</w:t>
      </w:r>
      <w:r>
        <w:t>switches in the diagonal direction</w:t>
      </w:r>
      <w:r>
        <w:rPr>
          <w:rFonts w:hint="eastAsia"/>
        </w:rPr>
        <w:t>（例如</w:t>
      </w:r>
      <w:r>
        <w:rPr>
          <w:rFonts w:hint="eastAsia"/>
        </w:rPr>
        <w:t>S6</w:t>
      </w:r>
      <w:r>
        <w:rPr>
          <w:rFonts w:hint="eastAsia"/>
        </w:rPr>
        <w:t>），用来干什么</w:t>
      </w:r>
    </w:p>
  </w:comment>
  <w:comment w:id="420" w:author="Hua Guangbin" w:date="2023-05-03T00:38:00Z" w:initials="HG">
    <w:p w14:paraId="5966FCA4" w14:textId="5D1BA3CB" w:rsidR="00A2367E" w:rsidRDefault="00A2367E">
      <w:pPr>
        <w:pStyle w:val="ae"/>
      </w:pPr>
      <w:r>
        <w:rPr>
          <w:rStyle w:val="ad"/>
        </w:rPr>
        <w:annotationRef/>
      </w:r>
      <w:r w:rsidR="00783DE4">
        <w:rPr>
          <w:rFonts w:hint="eastAsia"/>
        </w:rPr>
        <w:t>不用对开关功能划分。</w:t>
      </w:r>
    </w:p>
  </w:comment>
  <w:comment w:id="415" w:author="ChengQian" w:date="2023-04-30T22:01:00Z" w:initials="C">
    <w:p w14:paraId="52B75BC4" w14:textId="3C4B12B9" w:rsidR="00A2367E" w:rsidRDefault="00A2367E">
      <w:pPr>
        <w:pStyle w:val="ae"/>
      </w:pPr>
      <w:r>
        <w:rPr>
          <w:rStyle w:val="ad"/>
        </w:rPr>
        <w:annotationRef/>
      </w:r>
      <w:r>
        <w:rPr>
          <w:rFonts w:hint="eastAsia"/>
        </w:rPr>
        <w:t>这段话连同</w:t>
      </w:r>
      <w:r>
        <w:rPr>
          <w:rFonts w:hint="eastAsia"/>
        </w:rPr>
        <w:t>Fig.3</w:t>
      </w:r>
      <w:r>
        <w:rPr>
          <w:rFonts w:hint="eastAsia"/>
        </w:rPr>
        <w:t>（</w:t>
      </w:r>
      <w:r>
        <w:rPr>
          <w:rFonts w:hint="eastAsia"/>
        </w:rPr>
        <w:t>a</w:t>
      </w:r>
      <w:r>
        <w:rPr>
          <w:rFonts w:hint="eastAsia"/>
        </w:rPr>
        <w:t>）放在介绍</w:t>
      </w:r>
      <w:r>
        <w:rPr>
          <w:rFonts w:hint="eastAsia"/>
        </w:rPr>
        <w:t>RBS</w:t>
      </w:r>
      <w:r>
        <w:rPr>
          <w:rFonts w:hint="eastAsia"/>
        </w:rPr>
        <w:t>的小节</w:t>
      </w:r>
    </w:p>
  </w:comment>
  <w:comment w:id="416" w:author="Hua Guangbin" w:date="2023-05-03T00:34:00Z" w:initials="HG">
    <w:p w14:paraId="7C52508B" w14:textId="7FCFA66C" w:rsidR="00A2367E" w:rsidRDefault="00A2367E">
      <w:pPr>
        <w:pStyle w:val="ae"/>
      </w:pPr>
      <w:r>
        <w:rPr>
          <w:rStyle w:val="ad"/>
        </w:rPr>
        <w:annotationRef/>
      </w:r>
      <w:r>
        <w:rPr>
          <w:rFonts w:hint="eastAsia"/>
        </w:rPr>
        <w:t>介绍部分有类似的段落介绍</w:t>
      </w:r>
      <w:r>
        <w:rPr>
          <w:rFonts w:hint="eastAsia"/>
        </w:rPr>
        <w:t>RBS</w:t>
      </w:r>
      <w:r>
        <w:rPr>
          <w:rFonts w:hint="eastAsia"/>
        </w:rPr>
        <w:t>的功能实现。</w:t>
      </w:r>
    </w:p>
  </w:comment>
  <w:comment w:id="456" w:author="ChengQian" w:date="2023-04-30T22:08:00Z" w:initials="C">
    <w:p w14:paraId="0158261F" w14:textId="53011092" w:rsidR="00A2367E" w:rsidRDefault="00A2367E">
      <w:pPr>
        <w:pStyle w:val="ae"/>
      </w:pPr>
      <w:r>
        <w:rPr>
          <w:rStyle w:val="ad"/>
        </w:rPr>
        <w:annotationRef/>
      </w:r>
      <w:r>
        <w:rPr>
          <w:rFonts w:hint="eastAsia"/>
        </w:rPr>
        <w:t>同样地，需要提前说明模型包括三种类型的</w:t>
      </w:r>
      <w:r>
        <w:rPr>
          <w:rFonts w:hint="eastAsia"/>
        </w:rPr>
        <w:t>vertex</w:t>
      </w:r>
      <w:r>
        <w:rPr>
          <w:rFonts w:hint="eastAsia"/>
        </w:rPr>
        <w:t>，用三个不同颜色表示，然后各自说明每种</w:t>
      </w:r>
      <w:r>
        <w:rPr>
          <w:rFonts w:hint="eastAsia"/>
        </w:rPr>
        <w:t>vertex</w:t>
      </w:r>
      <w:r>
        <w:rPr>
          <w:rFonts w:hint="eastAsia"/>
        </w:rPr>
        <w:t>什么颜色，干什么用</w:t>
      </w:r>
    </w:p>
  </w:comment>
  <w:comment w:id="457" w:author="Hua Guangbin" w:date="2023-05-03T00:39:00Z" w:initials="HG">
    <w:p w14:paraId="15A90BF3" w14:textId="7FA849E2" w:rsidR="00A2367E" w:rsidRDefault="00A2367E">
      <w:pPr>
        <w:pStyle w:val="ae"/>
      </w:pPr>
      <w:r>
        <w:rPr>
          <w:rStyle w:val="ad"/>
        </w:rPr>
        <w:annotationRef/>
      </w:r>
      <w:r>
        <w:rPr>
          <w:rFonts w:hint="eastAsia"/>
        </w:rPr>
        <w:t>#TODO</w:t>
      </w:r>
      <w:r>
        <w:rPr>
          <w:rFonts w:hint="eastAsia"/>
        </w:rPr>
        <w:t>：在图中区分三种</w:t>
      </w:r>
      <w:r>
        <w:rPr>
          <w:rFonts w:hint="eastAsia"/>
        </w:rPr>
        <w:t>vertex</w:t>
      </w:r>
      <w:r>
        <w:rPr>
          <w:rFonts w:hint="eastAsia"/>
        </w:rPr>
        <w:t>。</w:t>
      </w:r>
    </w:p>
  </w:comment>
  <w:comment w:id="458" w:author="Hua Guangbin" w:date="2023-05-03T00:41:00Z" w:initials="HG">
    <w:p w14:paraId="57EB4E22" w14:textId="37CF2FE8" w:rsidR="00A2367E" w:rsidRDefault="00A2367E">
      <w:pPr>
        <w:pStyle w:val="ae"/>
      </w:pPr>
      <w:r>
        <w:rPr>
          <w:rStyle w:val="ad"/>
        </w:rPr>
        <w:annotationRef/>
      </w:r>
      <w:r>
        <w:rPr>
          <w:rFonts w:hint="eastAsia"/>
        </w:rPr>
        <w:t>“提前”指的是？在</w:t>
      </w:r>
      <w:r>
        <w:rPr>
          <w:rFonts w:hint="eastAsia"/>
        </w:rPr>
        <w:t>section</w:t>
      </w:r>
      <w:r>
        <w:t xml:space="preserve"> </w:t>
      </w:r>
      <w:r>
        <w:rPr>
          <w:rFonts w:hint="eastAsia"/>
        </w:rPr>
        <w:t>II</w:t>
      </w:r>
      <w:r>
        <w:t xml:space="preserve"> vertex</w:t>
      </w:r>
      <w:r>
        <w:rPr>
          <w:rFonts w:hint="eastAsia"/>
        </w:rPr>
        <w:t>的定义时有提到</w:t>
      </w:r>
      <w:r>
        <w:rPr>
          <w:rFonts w:hint="eastAsia"/>
        </w:rPr>
        <w:t>v1</w:t>
      </w:r>
      <w:r>
        <w:rPr>
          <w:rFonts w:hint="eastAsia"/>
        </w:rPr>
        <w:t>和</w:t>
      </w:r>
      <w:proofErr w:type="spellStart"/>
      <w:r>
        <w:rPr>
          <w:rFonts w:hint="eastAsia"/>
        </w:rPr>
        <w:t>vn</w:t>
      </w:r>
      <w:proofErr w:type="spellEnd"/>
      <w:r>
        <w:rPr>
          <w:rFonts w:hint="eastAsia"/>
        </w:rPr>
        <w:t>代表正负极。另外，</w:t>
      </w:r>
      <w:r>
        <w:rPr>
          <w:rFonts w:hint="eastAsia"/>
        </w:rPr>
        <w:t>vertex</w:t>
      </w:r>
      <w:r>
        <w:rPr>
          <w:rFonts w:hint="eastAsia"/>
        </w:rPr>
        <w:t>只是构成图模型的元素，有含义，但无特殊作用。</w:t>
      </w:r>
    </w:p>
  </w:comment>
  <w:comment w:id="459" w:author="Hua Guangbin" w:date="2023-05-03T16:09:00Z" w:initials="HG">
    <w:p w14:paraId="44738D3A" w14:textId="7B104276" w:rsidR="00783DE4" w:rsidRDefault="00783DE4">
      <w:pPr>
        <w:pStyle w:val="ae"/>
      </w:pPr>
      <w:r>
        <w:rPr>
          <w:rStyle w:val="ad"/>
        </w:rPr>
        <w:annotationRef/>
      </w:r>
      <w:r>
        <w:rPr>
          <w:rFonts w:hint="eastAsia"/>
        </w:rPr>
        <w:t>没必要划分。</w:t>
      </w:r>
    </w:p>
  </w:comment>
  <w:comment w:id="460" w:author="ChengQian" w:date="2023-04-30T22:10:00Z" w:initials="C">
    <w:p w14:paraId="0D13F87C" w14:textId="2B232CCC" w:rsidR="00A2367E" w:rsidRDefault="00A2367E">
      <w:pPr>
        <w:pStyle w:val="ae"/>
      </w:pPr>
      <w:r>
        <w:rPr>
          <w:rStyle w:val="ad"/>
        </w:rPr>
        <w:annotationRef/>
      </w:r>
      <w:r>
        <w:rPr>
          <w:rFonts w:hint="eastAsia"/>
        </w:rPr>
        <w:t>灰色和蓝色各自代表什么？</w:t>
      </w:r>
    </w:p>
  </w:comment>
  <w:comment w:id="461" w:author="Hua Guangbin" w:date="2023-05-03T00:44:00Z" w:initials="HG">
    <w:p w14:paraId="71CEAB7F" w14:textId="77777777" w:rsidR="00A2367E" w:rsidRDefault="00A2367E">
      <w:pPr>
        <w:pStyle w:val="ae"/>
      </w:pPr>
      <w:r>
        <w:rPr>
          <w:rStyle w:val="ad"/>
        </w:rPr>
        <w:annotationRef/>
      </w:r>
      <w:r>
        <w:rPr>
          <w:rFonts w:hint="eastAsia"/>
        </w:rPr>
        <w:t>灰色就是这句表达的，代表开关。</w:t>
      </w:r>
    </w:p>
    <w:p w14:paraId="61921D35" w14:textId="531504D4" w:rsidR="00A2367E" w:rsidRDefault="00A2367E">
      <w:pPr>
        <w:pStyle w:val="ae"/>
      </w:pPr>
      <w:r>
        <w:rPr>
          <w:rFonts w:hint="eastAsia"/>
        </w:rPr>
        <w:t>蓝色表示</w:t>
      </w:r>
      <w:r>
        <w:rPr>
          <w:rFonts w:hint="eastAsia"/>
        </w:rPr>
        <w:t>SP</w:t>
      </w:r>
      <w:r>
        <w:rPr>
          <w:rFonts w:hint="eastAsia"/>
        </w:rPr>
        <w:t>选中的路径。</w:t>
      </w:r>
    </w:p>
  </w:comment>
  <w:comment w:id="462" w:author="Hua Guangbin" w:date="2023-05-03T00:45:00Z" w:initials="HG">
    <w:p w14:paraId="4C0524FD" w14:textId="739A6B61" w:rsidR="00A2367E" w:rsidRDefault="00A2367E">
      <w:pPr>
        <w:pStyle w:val="ae"/>
      </w:pPr>
      <w:r>
        <w:rPr>
          <w:rStyle w:val="ad"/>
        </w:rPr>
        <w:annotationRef/>
      </w:r>
      <w:r>
        <w:rPr>
          <w:rFonts w:hint="eastAsia"/>
        </w:rPr>
        <w:t>#TODO</w:t>
      </w:r>
      <w:r>
        <w:rPr>
          <w:rFonts w:hint="eastAsia"/>
        </w:rPr>
        <w:t>：在图注中说明蓝色含义。</w:t>
      </w:r>
    </w:p>
  </w:comment>
  <w:comment w:id="468" w:author="ChengQian" w:date="2023-04-30T22:12:00Z" w:initials="C">
    <w:p w14:paraId="7E94CA73" w14:textId="78AFBC0B" w:rsidR="00A2367E" w:rsidRDefault="00A2367E">
      <w:pPr>
        <w:pStyle w:val="ae"/>
      </w:pPr>
      <w:r>
        <w:rPr>
          <w:rStyle w:val="ad"/>
        </w:rPr>
        <w:annotationRef/>
      </w:r>
      <w:r>
        <w:rPr>
          <w:rFonts w:hint="eastAsia"/>
        </w:rPr>
        <w:t>开关的权重还有不是</w:t>
      </w:r>
      <w:r>
        <w:rPr>
          <w:rFonts w:hint="eastAsia"/>
        </w:rPr>
        <w:t>1</w:t>
      </w:r>
      <w:r>
        <w:rPr>
          <w:rFonts w:hint="eastAsia"/>
        </w:rPr>
        <w:t>的时候么？针对电池和开关权重的讨论可以放在前面理论的部分（围绕公式</w:t>
      </w:r>
      <w:r>
        <w:rPr>
          <w:rFonts w:hint="eastAsia"/>
        </w:rPr>
        <w:t>12</w:t>
      </w:r>
      <w:r>
        <w:rPr>
          <w:rFonts w:hint="eastAsia"/>
        </w:rPr>
        <w:t>详细说明）</w:t>
      </w:r>
    </w:p>
  </w:comment>
  <w:comment w:id="469" w:author="Hua Guangbin" w:date="2023-05-03T00:48:00Z" w:initials="HG">
    <w:p w14:paraId="23AFFE96" w14:textId="7F2F2F0B" w:rsidR="00A2367E" w:rsidRDefault="00A2367E">
      <w:pPr>
        <w:pStyle w:val="ae"/>
      </w:pPr>
      <w:r>
        <w:rPr>
          <w:rStyle w:val="ad"/>
        </w:rPr>
        <w:annotationRef/>
      </w:r>
      <w:r>
        <w:rPr>
          <w:rFonts w:hint="eastAsia"/>
        </w:rPr>
        <w:t>计算</w:t>
      </w:r>
      <w:r>
        <w:rPr>
          <w:rFonts w:hint="eastAsia"/>
        </w:rPr>
        <w:t>SP</w:t>
      </w:r>
      <w:r>
        <w:rPr>
          <w:rFonts w:hint="eastAsia"/>
        </w:rPr>
        <w:t>时，开关权重都是</w:t>
      </w:r>
      <w:r>
        <w:rPr>
          <w:rFonts w:hint="eastAsia"/>
        </w:rPr>
        <w:t>1.</w:t>
      </w:r>
    </w:p>
  </w:comment>
  <w:comment w:id="470" w:author="Hua Guangbin" w:date="2023-05-03T00:49:00Z" w:initials="HG">
    <w:p w14:paraId="0692DB65" w14:textId="7D1EB22B" w:rsidR="00A2367E" w:rsidRDefault="00A2367E">
      <w:pPr>
        <w:pStyle w:val="ae"/>
      </w:pPr>
      <w:r>
        <w:rPr>
          <w:rStyle w:val="ad"/>
        </w:rPr>
        <w:annotationRef/>
      </w:r>
      <w:r w:rsidR="00491247">
        <w:rPr>
          <w:rFonts w:hint="eastAsia"/>
        </w:rPr>
        <w:t>删除，只</w:t>
      </w:r>
      <w:proofErr w:type="gramStart"/>
      <w:r w:rsidR="00491247">
        <w:rPr>
          <w:rFonts w:hint="eastAsia"/>
        </w:rPr>
        <w:t>放相关</w:t>
      </w:r>
      <w:proofErr w:type="gramEnd"/>
      <w:r w:rsidR="00491247">
        <w:rPr>
          <w:rFonts w:hint="eastAsia"/>
        </w:rPr>
        <w:t>的。</w:t>
      </w:r>
    </w:p>
  </w:comment>
  <w:comment w:id="493" w:author="ChengQian" w:date="2023-04-30T22:15:00Z" w:initials="C">
    <w:p w14:paraId="69180A62" w14:textId="03B16890" w:rsidR="00A2367E" w:rsidRDefault="00A2367E">
      <w:pPr>
        <w:pStyle w:val="ae"/>
      </w:pPr>
      <w:r>
        <w:rPr>
          <w:rStyle w:val="ad"/>
        </w:rPr>
        <w:annotationRef/>
      </w:r>
      <w:r>
        <w:rPr>
          <w:rFonts w:hint="eastAsia"/>
        </w:rPr>
        <w:t>t</w:t>
      </w:r>
      <w:r>
        <w:t>he other batteries?</w:t>
      </w:r>
    </w:p>
  </w:comment>
  <w:comment w:id="494" w:author="Hua Guangbin" w:date="2023-05-03T00:51:00Z" w:initials="HG">
    <w:p w14:paraId="62ACDE82" w14:textId="196E91AF" w:rsidR="00A2367E" w:rsidRDefault="00A2367E">
      <w:pPr>
        <w:pStyle w:val="ae"/>
      </w:pPr>
      <w:r>
        <w:rPr>
          <w:rStyle w:val="ad"/>
        </w:rPr>
        <w:annotationRef/>
      </w:r>
      <w:r w:rsidR="00491247">
        <w:rPr>
          <w:rFonts w:hint="eastAsia"/>
        </w:rPr>
        <w:t>#TODO</w:t>
      </w:r>
      <w:r w:rsidR="00491247">
        <w:rPr>
          <w:rFonts w:hint="eastAsia"/>
        </w:rPr>
        <w:t>：替换。</w:t>
      </w:r>
    </w:p>
  </w:comment>
  <w:comment w:id="502" w:author="ChengQian" w:date="2023-04-30T22:16:00Z" w:initials="C">
    <w:p w14:paraId="17A641DC" w14:textId="1BB86E05" w:rsidR="00A2367E" w:rsidRDefault="00A2367E">
      <w:pPr>
        <w:pStyle w:val="ae"/>
      </w:pPr>
      <w:r>
        <w:rPr>
          <w:rStyle w:val="ad"/>
        </w:rPr>
        <w:annotationRef/>
      </w:r>
      <w:r>
        <w:rPr>
          <w:rFonts w:hint="eastAsia"/>
        </w:rPr>
        <w:t>什么</w:t>
      </w:r>
      <w:r>
        <w:rPr>
          <w:rFonts w:hint="eastAsia"/>
        </w:rPr>
        <w:t>path</w:t>
      </w:r>
      <w:r>
        <w:rPr>
          <w:rFonts w:hint="eastAsia"/>
        </w:rPr>
        <w:t>？</w:t>
      </w:r>
    </w:p>
  </w:comment>
  <w:comment w:id="503" w:author="Hua Guangbin" w:date="2023-05-03T00:52:00Z" w:initials="HG">
    <w:p w14:paraId="3037E4DF" w14:textId="7EFA6A0E" w:rsidR="00A2367E" w:rsidRDefault="00A2367E">
      <w:pPr>
        <w:pStyle w:val="ae"/>
      </w:pPr>
      <w:r>
        <w:rPr>
          <w:rStyle w:val="ad"/>
        </w:rPr>
        <w:annotationRef/>
      </w:r>
      <w:r>
        <w:rPr>
          <w:rFonts w:hint="eastAsia"/>
        </w:rPr>
        <w:t>电池的</w:t>
      </w:r>
      <w:r>
        <w:rPr>
          <w:rFonts w:hint="eastAsia"/>
        </w:rPr>
        <w:t>path</w:t>
      </w:r>
      <w:r>
        <w:rPr>
          <w:rFonts w:hint="eastAsia"/>
        </w:rPr>
        <w:t>，在定义</w:t>
      </w:r>
      <w:r>
        <w:rPr>
          <w:rFonts w:hint="eastAsia"/>
        </w:rPr>
        <w:t>SP</w:t>
      </w:r>
      <w:r>
        <w:rPr>
          <w:rFonts w:hint="eastAsia"/>
        </w:rPr>
        <w:t>部分有提到。</w:t>
      </w:r>
    </w:p>
  </w:comment>
  <w:comment w:id="507" w:author="ChengQian" w:date="2023-04-30T22:17:00Z" w:initials="C">
    <w:p w14:paraId="2EC08CBA" w14:textId="67E297A2" w:rsidR="00A2367E" w:rsidRDefault="00A2367E">
      <w:pPr>
        <w:pStyle w:val="ae"/>
      </w:pPr>
      <w:r>
        <w:rPr>
          <w:rStyle w:val="ad"/>
        </w:rPr>
        <w:annotationRef/>
      </w:r>
      <w:r>
        <w:rPr>
          <w:rFonts w:hint="eastAsia"/>
        </w:rPr>
        <w:t>实现什么目的？</w:t>
      </w:r>
    </w:p>
  </w:comment>
  <w:comment w:id="508" w:author="Hua Guangbin" w:date="2023-05-03T00:55:00Z" w:initials="HG">
    <w:p w14:paraId="0D98ADF2" w14:textId="11CDC816" w:rsidR="00A2367E" w:rsidRDefault="00A2367E">
      <w:pPr>
        <w:pStyle w:val="ae"/>
      </w:pPr>
      <w:r>
        <w:rPr>
          <w:rStyle w:val="ad"/>
        </w:rPr>
        <w:annotationRef/>
      </w:r>
      <w:r>
        <w:rPr>
          <w:rFonts w:hint="eastAsia"/>
        </w:rPr>
        <w:t>通过闭合最少的开关把电池接入主电路。</w:t>
      </w:r>
    </w:p>
  </w:comment>
  <w:comment w:id="473" w:author="ChengQian" w:date="2023-04-30T22:17:00Z" w:initials="C">
    <w:p w14:paraId="7AE01FF4" w14:textId="214DD457" w:rsidR="00A2367E" w:rsidRDefault="00A2367E">
      <w:pPr>
        <w:pStyle w:val="ae"/>
      </w:pPr>
      <w:r>
        <w:rPr>
          <w:rStyle w:val="ad"/>
        </w:rPr>
        <w:annotationRef/>
      </w:r>
      <w:r>
        <w:rPr>
          <w:rFonts w:hint="eastAsia"/>
        </w:rPr>
        <w:t>这段话就是对权重参数的讨论，应该放在前面理论的部分</w:t>
      </w:r>
    </w:p>
  </w:comment>
  <w:comment w:id="474" w:author="Hua Guangbin" w:date="2023-05-03T00:49:00Z" w:initials="HG">
    <w:p w14:paraId="225DBDF4" w14:textId="2075AFA7" w:rsidR="00A2367E" w:rsidRDefault="00A2367E">
      <w:pPr>
        <w:pStyle w:val="ae"/>
      </w:pPr>
      <w:r>
        <w:rPr>
          <w:rStyle w:val="ad"/>
        </w:rPr>
        <w:annotationRef/>
      </w:r>
      <w:r>
        <w:rPr>
          <w:rFonts w:hint="eastAsia"/>
        </w:rPr>
        <w:t>#TODO</w:t>
      </w:r>
      <w:r>
        <w:rPr>
          <w:rFonts w:hint="eastAsia"/>
        </w:rPr>
        <w:t>：移动到前面。</w:t>
      </w:r>
      <w:r w:rsidR="00491247">
        <w:rPr>
          <w:rFonts w:hint="eastAsia"/>
        </w:rPr>
        <w:t>因为和案例无关。</w:t>
      </w:r>
    </w:p>
  </w:comment>
  <w:comment w:id="522" w:author="ChengQian" w:date="2023-04-30T22:18:00Z" w:initials="C">
    <w:p w14:paraId="1A85E9EB" w14:textId="7574F729" w:rsidR="00A2367E" w:rsidRDefault="00A2367E">
      <w:pPr>
        <w:pStyle w:val="ae"/>
      </w:pPr>
      <w:r>
        <w:rPr>
          <w:rStyle w:val="ad"/>
        </w:rPr>
        <w:annotationRef/>
      </w:r>
      <w:r>
        <w:rPr>
          <w:rFonts w:hint="eastAsia"/>
        </w:rPr>
        <w:t>这个算法前面没有提到过</w:t>
      </w:r>
    </w:p>
  </w:comment>
  <w:comment w:id="523" w:author="Hua Guangbin" w:date="2023-05-03T00:54:00Z" w:initials="HG">
    <w:p w14:paraId="24FDB147" w14:textId="33B639D1" w:rsidR="00A2367E" w:rsidRDefault="00A2367E">
      <w:pPr>
        <w:pStyle w:val="ae"/>
      </w:pPr>
      <w:r>
        <w:rPr>
          <w:rStyle w:val="ad"/>
        </w:rPr>
        <w:annotationRef/>
      </w:r>
      <w:r>
        <w:rPr>
          <w:rFonts w:hint="eastAsia"/>
        </w:rPr>
        <w:t>深度优先算法，图论中的基础算法。</w:t>
      </w:r>
    </w:p>
  </w:comment>
  <w:comment w:id="524" w:author="Hua Guangbin" w:date="2023-05-03T16:20:00Z" w:initials="HG">
    <w:p w14:paraId="1EBE62CA" w14:textId="4ABA56EA" w:rsidR="00EF29AA" w:rsidRDefault="00EF29AA">
      <w:pPr>
        <w:pStyle w:val="ae"/>
      </w:pPr>
      <w:r>
        <w:rPr>
          <w:rStyle w:val="ad"/>
        </w:rPr>
        <w:annotationRef/>
      </w:r>
      <w:r>
        <w:rPr>
          <w:rFonts w:hint="eastAsia"/>
        </w:rPr>
        <w:t>该部分删除，该段重写。</w:t>
      </w:r>
    </w:p>
  </w:comment>
  <w:comment w:id="525" w:author="ChengQian" w:date="2023-04-30T22:19:00Z" w:initials="C">
    <w:p w14:paraId="11F02D1A" w14:textId="28663ED0" w:rsidR="00A2367E" w:rsidRDefault="00A2367E">
      <w:pPr>
        <w:pStyle w:val="ae"/>
      </w:pPr>
      <w:r>
        <w:rPr>
          <w:rStyle w:val="ad"/>
        </w:rPr>
        <w:annotationRef/>
      </w:r>
      <w:r>
        <w:rPr>
          <w:rFonts w:hint="eastAsia"/>
        </w:rPr>
        <w:t>从图</w:t>
      </w:r>
      <w:r>
        <w:rPr>
          <w:rFonts w:hint="eastAsia"/>
        </w:rPr>
        <w:t>3</w:t>
      </w:r>
      <w:r>
        <w:rPr>
          <w:rFonts w:hint="eastAsia"/>
        </w:rPr>
        <w:t>（</w:t>
      </w:r>
      <w:r>
        <w:rPr>
          <w:rFonts w:hint="eastAsia"/>
        </w:rPr>
        <w:t>b</w:t>
      </w:r>
      <w:r>
        <w:rPr>
          <w:rFonts w:hint="eastAsia"/>
        </w:rPr>
        <w:t>）上看不出来这些</w:t>
      </w:r>
      <w:r>
        <w:rPr>
          <w:rFonts w:hint="eastAsia"/>
        </w:rPr>
        <w:t>SPs</w:t>
      </w:r>
    </w:p>
  </w:comment>
  <w:comment w:id="526" w:author="Hua Guangbin" w:date="2023-05-03T00:55:00Z" w:initials="HG">
    <w:p w14:paraId="56CD4CE6" w14:textId="1AFE5AB2" w:rsidR="00A2367E" w:rsidRDefault="00A2367E">
      <w:pPr>
        <w:pStyle w:val="ae"/>
      </w:pPr>
      <w:r>
        <w:rPr>
          <w:rStyle w:val="ad"/>
        </w:rPr>
        <w:annotationRef/>
      </w:r>
      <w:r>
        <w:rPr>
          <w:rFonts w:hint="eastAsia"/>
        </w:rPr>
        <w:t>不同深浅的蓝色表示不同</w:t>
      </w:r>
      <w:r>
        <w:rPr>
          <w:rFonts w:hint="eastAsia"/>
        </w:rPr>
        <w:t>SP</w:t>
      </w:r>
      <w:r>
        <w:rPr>
          <w:rFonts w:hint="eastAsia"/>
        </w:rPr>
        <w:t>。会做修改。</w:t>
      </w:r>
    </w:p>
  </w:comment>
  <w:comment w:id="533" w:author="ChengQian" w:date="2023-04-30T22:27:00Z" w:initials="C">
    <w:p w14:paraId="3ECB7C3F" w14:textId="079EC32B" w:rsidR="00A2367E" w:rsidRDefault="00A2367E">
      <w:pPr>
        <w:pStyle w:val="ae"/>
      </w:pPr>
      <w:r>
        <w:rPr>
          <w:rStyle w:val="ad"/>
        </w:rPr>
        <w:annotationRef/>
      </w:r>
      <w:r>
        <w:rPr>
          <w:rFonts w:hint="eastAsia"/>
        </w:rPr>
        <w:t>这段换也属于理论介绍，应该放在第二节，结合等效电路模型的示意图来说明</w:t>
      </w:r>
    </w:p>
  </w:comment>
  <w:comment w:id="534" w:author="Hua Guangbin" w:date="2023-05-03T00:57:00Z" w:initials="HG">
    <w:p w14:paraId="7893E67C" w14:textId="00C932D8" w:rsidR="00A2367E" w:rsidRDefault="00A2367E">
      <w:pPr>
        <w:pStyle w:val="ae"/>
      </w:pPr>
      <w:r>
        <w:rPr>
          <w:rStyle w:val="ad"/>
        </w:rPr>
        <w:annotationRef/>
      </w:r>
      <w:r>
        <w:rPr>
          <w:rFonts w:hint="eastAsia"/>
        </w:rPr>
        <w:t>第二节有类似内容。该部分只是对一个案例详细走一遍我们的模型和算法。是否直接删除？</w:t>
      </w:r>
    </w:p>
  </w:comment>
  <w:comment w:id="535" w:author="Hua Guangbin" w:date="2023-05-03T16:21:00Z" w:initials="HG">
    <w:p w14:paraId="58A9AA0B" w14:textId="616D549E" w:rsidR="00EF29AA" w:rsidRDefault="00EF29AA">
      <w:pPr>
        <w:pStyle w:val="ae"/>
      </w:pPr>
      <w:r>
        <w:rPr>
          <w:rStyle w:val="ad"/>
        </w:rPr>
        <w:annotationRef/>
      </w:r>
      <w:r>
        <w:rPr>
          <w:rFonts w:hint="eastAsia"/>
        </w:rPr>
        <w:t>#TODO</w:t>
      </w:r>
      <w:r>
        <w:rPr>
          <w:rFonts w:hint="eastAsia"/>
        </w:rPr>
        <w:t>：修改</w:t>
      </w:r>
    </w:p>
  </w:comment>
  <w:comment w:id="538" w:author="ChengQian" w:date="2023-04-30T22:32:00Z" w:initials="C">
    <w:p w14:paraId="6980B300" w14:textId="2EB6D885" w:rsidR="00A2367E" w:rsidRDefault="00A2367E">
      <w:pPr>
        <w:pStyle w:val="ae"/>
      </w:pPr>
      <w:r>
        <w:rPr>
          <w:rStyle w:val="ad"/>
        </w:rPr>
        <w:annotationRef/>
      </w:r>
      <w:r>
        <w:rPr>
          <w:rFonts w:hint="eastAsia"/>
        </w:rPr>
        <w:t>矩阵的横纵字母并没有对齐各自对应的横或列</w:t>
      </w:r>
    </w:p>
  </w:comment>
  <w:comment w:id="539" w:author="Hua Guangbin" w:date="2023-05-03T00:58:00Z" w:initials="HG">
    <w:p w14:paraId="3D786084" w14:textId="14231D67" w:rsidR="00A2367E" w:rsidRDefault="00A2367E">
      <w:pPr>
        <w:pStyle w:val="ae"/>
      </w:pPr>
      <w:r>
        <w:rPr>
          <w:rStyle w:val="ad"/>
        </w:rPr>
        <w:annotationRef/>
      </w:r>
      <w:r>
        <w:rPr>
          <w:rFonts w:hint="eastAsia"/>
        </w:rPr>
        <w:t>#TODO</w:t>
      </w:r>
      <w:r>
        <w:rPr>
          <w:rFonts w:hint="eastAsia"/>
        </w:rPr>
        <w:t>：矩阵</w:t>
      </w:r>
      <w:r>
        <w:rPr>
          <w:rFonts w:hint="eastAsia"/>
        </w:rPr>
        <w:t>A</w:t>
      </w:r>
      <w:r>
        <w:rPr>
          <w:rFonts w:hint="eastAsia"/>
        </w:rPr>
        <w:t>对齐</w:t>
      </w:r>
    </w:p>
  </w:comment>
  <w:comment w:id="540" w:author="ChengQian" w:date="2023-04-30T22:35:00Z" w:initials="C">
    <w:p w14:paraId="7A425F08" w14:textId="1A67BE59" w:rsidR="00A2367E" w:rsidRDefault="00A2367E">
      <w:pPr>
        <w:pStyle w:val="ae"/>
      </w:pPr>
      <w:r>
        <w:rPr>
          <w:rStyle w:val="ad"/>
        </w:rPr>
        <w:annotationRef/>
      </w:r>
      <w:proofErr w:type="gramStart"/>
      <w:r>
        <w:rPr>
          <w:rFonts w:hint="eastAsia"/>
        </w:rPr>
        <w:t>不</w:t>
      </w:r>
      <w:proofErr w:type="gramEnd"/>
      <w:r>
        <w:rPr>
          <w:rFonts w:hint="eastAsia"/>
        </w:rPr>
        <w:t>唯一？并不是不能直接获得吧</w:t>
      </w:r>
    </w:p>
  </w:comment>
  <w:comment w:id="541" w:author="Hua Guangbin" w:date="2023-05-03T01:01:00Z" w:initials="HG">
    <w:p w14:paraId="41A99BF8" w14:textId="6868FD17" w:rsidR="00A2367E" w:rsidRDefault="00A2367E">
      <w:pPr>
        <w:pStyle w:val="ae"/>
      </w:pPr>
      <w:r>
        <w:rPr>
          <w:rStyle w:val="ad"/>
        </w:rPr>
        <w:annotationRef/>
      </w:r>
      <w:r>
        <w:rPr>
          <w:rFonts w:hint="eastAsia"/>
        </w:rPr>
        <w:t>确实，之后修改。</w:t>
      </w:r>
      <w:r>
        <w:rPr>
          <w:rFonts w:hint="eastAsia"/>
        </w:rPr>
        <w:t>#TODO</w:t>
      </w:r>
    </w:p>
  </w:comment>
  <w:comment w:id="544" w:author="ChengQian" w:date="2023-04-30T22:34:00Z" w:initials="C">
    <w:p w14:paraId="24859C19" w14:textId="2F917500" w:rsidR="00A2367E" w:rsidRDefault="00A2367E">
      <w:pPr>
        <w:pStyle w:val="ae"/>
      </w:pPr>
      <w:r>
        <w:rPr>
          <w:rStyle w:val="ad"/>
        </w:rPr>
        <w:annotationRef/>
      </w:r>
      <w:r>
        <w:rPr>
          <w:rFonts w:hint="eastAsia"/>
        </w:rPr>
        <w:t>什么意思？</w:t>
      </w:r>
    </w:p>
  </w:comment>
  <w:comment w:id="545" w:author="Hua Guangbin" w:date="2023-05-03T01:01:00Z" w:initials="HG">
    <w:p w14:paraId="275E0F88" w14:textId="1D568952" w:rsidR="00A2367E" w:rsidRDefault="00A2367E">
      <w:pPr>
        <w:pStyle w:val="ae"/>
      </w:pPr>
      <w:r>
        <w:rPr>
          <w:rStyle w:val="ad"/>
        </w:rPr>
        <w:annotationRef/>
      </w:r>
      <w:r>
        <w:rPr>
          <w:rFonts w:hint="eastAsia"/>
        </w:rPr>
        <w:t>想表达：断开的开关过多，形成一些独立于主电路的支路。</w:t>
      </w:r>
    </w:p>
  </w:comment>
  <w:comment w:id="546" w:author="Hua Guangbin" w:date="2023-05-03T16:24:00Z" w:initials="HG">
    <w:p w14:paraId="6732B65A" w14:textId="069E6E42" w:rsidR="00EF29AA" w:rsidRDefault="00EF29AA">
      <w:pPr>
        <w:pStyle w:val="ae"/>
      </w:pPr>
      <w:r>
        <w:rPr>
          <w:rStyle w:val="ad"/>
        </w:rPr>
        <w:annotationRef/>
      </w:r>
      <w:r>
        <w:rPr>
          <w:rFonts w:hint="eastAsia"/>
        </w:rPr>
        <w:t>该段放在方法层面。</w:t>
      </w:r>
    </w:p>
  </w:comment>
  <w:comment w:id="547" w:author="ChengQian" w:date="2023-04-30T22:36:00Z" w:initials="C">
    <w:p w14:paraId="7A3DB811" w14:textId="314F96FA" w:rsidR="00A2367E" w:rsidRDefault="00A2367E">
      <w:pPr>
        <w:pStyle w:val="ae"/>
      </w:pPr>
      <w:r>
        <w:rPr>
          <w:rStyle w:val="ad"/>
        </w:rPr>
        <w:annotationRef/>
      </w:r>
      <w:r>
        <w:rPr>
          <w:rFonts w:hint="eastAsia"/>
        </w:rPr>
        <w:t>为什么？原因并没有说清楚</w:t>
      </w:r>
    </w:p>
  </w:comment>
  <w:comment w:id="548" w:author="Hua Guangbin" w:date="2023-05-03T01:04:00Z" w:initials="HG">
    <w:p w14:paraId="553DA681" w14:textId="2E00E4B8" w:rsidR="00A2367E" w:rsidRDefault="00A2367E">
      <w:pPr>
        <w:pStyle w:val="ae"/>
      </w:pPr>
      <w:r>
        <w:rPr>
          <w:rStyle w:val="ad"/>
        </w:rPr>
        <w:annotationRef/>
      </w:r>
      <w:r>
        <w:rPr>
          <w:rFonts w:hint="eastAsia"/>
        </w:rPr>
        <w:t>#TODO</w:t>
      </w:r>
      <w:r>
        <w:rPr>
          <w:rFonts w:hint="eastAsia"/>
        </w:rPr>
        <w:t>：讨论决定如何表达。</w:t>
      </w:r>
    </w:p>
  </w:comment>
  <w:comment w:id="549" w:author="ChengQian" w:date="2023-04-30T22:37:00Z" w:initials="C">
    <w:p w14:paraId="141C88A7" w14:textId="7748582A" w:rsidR="00A2367E" w:rsidRDefault="00A2367E">
      <w:pPr>
        <w:pStyle w:val="ae"/>
      </w:pPr>
      <w:r>
        <w:rPr>
          <w:rStyle w:val="ad"/>
        </w:rPr>
        <w:annotationRef/>
      </w:r>
      <w:r>
        <w:rPr>
          <w:rFonts w:hint="eastAsia"/>
        </w:rPr>
        <w:t>potential</w:t>
      </w:r>
      <w:r>
        <w:rPr>
          <w:rFonts w:hint="eastAsia"/>
        </w:rPr>
        <w:t>什么？</w:t>
      </w:r>
    </w:p>
  </w:comment>
  <w:comment w:id="550" w:author="Hua Guangbin" w:date="2023-05-03T01:00:00Z" w:initials="HG">
    <w:p w14:paraId="07719B46" w14:textId="1D1239C8" w:rsidR="00A2367E" w:rsidRDefault="00A2367E">
      <w:pPr>
        <w:pStyle w:val="ae"/>
      </w:pPr>
      <w:r>
        <w:rPr>
          <w:rStyle w:val="ad"/>
        </w:rPr>
        <w:annotationRef/>
      </w:r>
      <w:r>
        <w:rPr>
          <w:rFonts w:hint="eastAsia"/>
        </w:rPr>
        <w:t>节点电势。设最小编号的节点的电势为</w:t>
      </w:r>
      <w:r>
        <w:rPr>
          <w:rFonts w:hint="eastAsia"/>
        </w:rPr>
        <w:t>0.</w:t>
      </w:r>
    </w:p>
  </w:comment>
  <w:comment w:id="551" w:author="Hua Guangbin" w:date="2023-05-03T16:24:00Z" w:initials="HG">
    <w:p w14:paraId="5A405CE1" w14:textId="26820D5B" w:rsidR="00EF29AA" w:rsidRDefault="00EF29AA">
      <w:pPr>
        <w:pStyle w:val="ae"/>
      </w:pPr>
      <w:r>
        <w:rPr>
          <w:rStyle w:val="ad"/>
        </w:rPr>
        <w:annotationRef/>
      </w:r>
      <w:r>
        <w:t>V</w:t>
      </w:r>
      <w:r>
        <w:rPr>
          <w:rFonts w:hint="eastAsia"/>
        </w:rPr>
        <w:t>oltage</w:t>
      </w:r>
      <w:r>
        <w:t xml:space="preserve"> </w:t>
      </w:r>
      <w:r>
        <w:rPr>
          <w:rFonts w:hint="eastAsia"/>
        </w:rPr>
        <w:t>potential</w:t>
      </w:r>
    </w:p>
  </w:comment>
  <w:comment w:id="560" w:author="ChengQian" w:date="2023-04-30T22:40:00Z" w:initials="C">
    <w:p w14:paraId="0D38971E" w14:textId="590ED813" w:rsidR="00A2367E" w:rsidRDefault="00A2367E">
      <w:pPr>
        <w:pStyle w:val="ae"/>
      </w:pPr>
      <w:r>
        <w:rPr>
          <w:rStyle w:val="ad"/>
        </w:rPr>
        <w:annotationRef/>
      </w:r>
      <w:r>
        <w:rPr>
          <w:rFonts w:hint="eastAsia"/>
        </w:rPr>
        <w:t>可以同时给出一个</w:t>
      </w:r>
      <w:r>
        <w:rPr>
          <w:rFonts w:hint="eastAsia"/>
        </w:rPr>
        <w:t>RBS</w:t>
      </w:r>
      <w:r>
        <w:rPr>
          <w:rFonts w:hint="eastAsia"/>
        </w:rPr>
        <w:t>拓扑结构</w:t>
      </w:r>
    </w:p>
  </w:comment>
  <w:comment w:id="561" w:author="Hua Guangbin" w:date="2023-05-03T01:05:00Z" w:initials="HG">
    <w:p w14:paraId="6736E47D" w14:textId="2696F4DE" w:rsidR="00A2367E" w:rsidRDefault="00A2367E">
      <w:pPr>
        <w:pStyle w:val="ae"/>
      </w:pPr>
      <w:r>
        <w:rPr>
          <w:rStyle w:val="ad"/>
        </w:rPr>
        <w:annotationRef/>
      </w:r>
      <w:r>
        <w:rPr>
          <w:rFonts w:hint="eastAsia"/>
        </w:rPr>
        <w:t>#TODO</w:t>
      </w:r>
      <w:r>
        <w:rPr>
          <w:rFonts w:hint="eastAsia"/>
        </w:rPr>
        <w:t>：增加一个求解结果闭合方案的图</w:t>
      </w:r>
    </w:p>
  </w:comment>
  <w:comment w:id="562" w:author="ChengQian" w:date="2023-04-30T22:41:00Z" w:initials="C">
    <w:p w14:paraId="7F2E281F" w14:textId="5B48DF1D" w:rsidR="00A2367E" w:rsidRDefault="00A2367E">
      <w:pPr>
        <w:pStyle w:val="ae"/>
      </w:pPr>
      <w:r>
        <w:rPr>
          <w:rStyle w:val="ad"/>
        </w:rPr>
        <w:annotationRef/>
      </w:r>
      <w:r>
        <w:rPr>
          <w:rFonts w:hint="eastAsia"/>
        </w:rPr>
        <w:t>有什么情况，同样的结构可以导致优化出不同的</w:t>
      </w:r>
      <w:r>
        <w:rPr>
          <w:rFonts w:hint="eastAsia"/>
        </w:rPr>
        <w:t>MAC</w:t>
      </w:r>
      <w:r>
        <w:rPr>
          <w:rFonts w:hint="eastAsia"/>
        </w:rPr>
        <w:t>，进而得到不同的开关连接策略，即和图</w:t>
      </w:r>
      <w:r>
        <w:rPr>
          <w:rFonts w:hint="eastAsia"/>
        </w:rPr>
        <w:t>3a</w:t>
      </w:r>
      <w:r>
        <w:rPr>
          <w:rFonts w:hint="eastAsia"/>
        </w:rPr>
        <w:t>不一样</w:t>
      </w:r>
    </w:p>
  </w:comment>
  <w:comment w:id="563" w:author="Hua Guangbin" w:date="2023-05-03T01:06:00Z" w:initials="HG">
    <w:p w14:paraId="52C74D58" w14:textId="763B5E44" w:rsidR="00A2367E" w:rsidRDefault="00A2367E">
      <w:pPr>
        <w:pStyle w:val="ae"/>
      </w:pPr>
      <w:r>
        <w:rPr>
          <w:rStyle w:val="ad"/>
        </w:rPr>
        <w:annotationRef/>
      </w:r>
      <w:r>
        <w:rPr>
          <w:rFonts w:hint="eastAsia"/>
        </w:rPr>
        <w:t>一个结构只有一个</w:t>
      </w:r>
      <w:r>
        <w:rPr>
          <w:rFonts w:hint="eastAsia"/>
        </w:rPr>
        <w:t>MAC</w:t>
      </w:r>
      <w:r>
        <w:rPr>
          <w:rFonts w:hint="eastAsia"/>
        </w:rPr>
        <w:t>啊。但会存在一个</w:t>
      </w:r>
      <w:r>
        <w:rPr>
          <w:rFonts w:hint="eastAsia"/>
        </w:rPr>
        <w:t>MAC</w:t>
      </w:r>
      <w:r>
        <w:rPr>
          <w:rFonts w:hint="eastAsia"/>
        </w:rPr>
        <w:t>对应不同开关闭合方案的情况。但我们的贪婪算法只能给出一个解。</w:t>
      </w:r>
    </w:p>
  </w:comment>
  <w:comment w:id="564" w:author="ChengQian" w:date="2023-05-03T11:21:00Z" w:initials="C">
    <w:p w14:paraId="49460B8A" w14:textId="2BB7B7DE" w:rsidR="00810BEA" w:rsidRDefault="00810BEA">
      <w:pPr>
        <w:pStyle w:val="ae"/>
      </w:pPr>
      <w:r>
        <w:rPr>
          <w:rStyle w:val="ad"/>
        </w:rPr>
        <w:annotationRef/>
      </w:r>
      <w:r w:rsidR="00B170AF">
        <w:rPr>
          <w:rFonts w:hint="eastAsia"/>
        </w:rPr>
        <w:t>一个</w:t>
      </w:r>
      <w:r w:rsidR="00B170AF">
        <w:rPr>
          <w:rFonts w:hint="eastAsia"/>
        </w:rPr>
        <w:t>RBS</w:t>
      </w:r>
      <w:r w:rsidR="00B170AF">
        <w:rPr>
          <w:rFonts w:hint="eastAsia"/>
        </w:rPr>
        <w:t>拓扑结构对应多个</w:t>
      </w:r>
      <w:r w:rsidR="00B170AF">
        <w:rPr>
          <w:rFonts w:hint="eastAsia"/>
        </w:rPr>
        <w:t>MAC</w:t>
      </w:r>
      <w:r w:rsidR="00B170AF">
        <w:rPr>
          <w:rFonts w:hint="eastAsia"/>
        </w:rPr>
        <w:t>（和开关策略）</w:t>
      </w:r>
    </w:p>
  </w:comment>
  <w:comment w:id="565" w:author="Hua Guangbin" w:date="2023-05-03T16:29:00Z" w:initials="HG">
    <w:p w14:paraId="2997EAFB" w14:textId="2322ADB8" w:rsidR="00EF29AA" w:rsidRDefault="00EF29AA">
      <w:pPr>
        <w:pStyle w:val="ae"/>
      </w:pPr>
      <w:r>
        <w:rPr>
          <w:rStyle w:val="ad"/>
        </w:rPr>
        <w:annotationRef/>
      </w:r>
      <w:r>
        <w:rPr>
          <w:rFonts w:hint="eastAsia"/>
        </w:rPr>
        <w:t>不同场景（电流、电压、隔离），不同电流或换一个说法。</w:t>
      </w:r>
    </w:p>
  </w:comment>
  <w:comment w:id="569" w:author="ChengQian" w:date="2023-04-30T22:46:00Z" w:initials="C">
    <w:p w14:paraId="755728CD" w14:textId="7F9D2EE2" w:rsidR="00A2367E" w:rsidRDefault="00A2367E">
      <w:pPr>
        <w:pStyle w:val="ae"/>
      </w:pPr>
      <w:r>
        <w:rPr>
          <w:rStyle w:val="ad"/>
        </w:rPr>
        <w:annotationRef/>
      </w:r>
      <w:r>
        <w:rPr>
          <w:rFonts w:hint="eastAsia"/>
        </w:rPr>
        <w:t>没看懂这段换什么意思，是回答我前一个不同情况下优化不同开关连接策略么？</w:t>
      </w:r>
    </w:p>
  </w:comment>
  <w:comment w:id="570" w:author="Hua Guangbin" w:date="2023-05-03T01:08:00Z" w:initials="HG">
    <w:p w14:paraId="3ACA0080" w14:textId="116B0ED9" w:rsidR="00A2367E" w:rsidRDefault="00A2367E">
      <w:pPr>
        <w:pStyle w:val="ae"/>
      </w:pPr>
      <w:r>
        <w:rPr>
          <w:rStyle w:val="ad"/>
        </w:rPr>
        <w:annotationRef/>
      </w:r>
      <w:r>
        <w:rPr>
          <w:rFonts w:hint="eastAsia"/>
        </w:rPr>
        <w:t>核心是表达我们定义的η</w:t>
      </w:r>
      <w:r>
        <w:t xml:space="preserve"> </w:t>
      </w:r>
      <w:r>
        <w:rPr>
          <w:rFonts w:hint="eastAsia"/>
        </w:rPr>
        <w:t>能够作为表征</w:t>
      </w:r>
      <w:r>
        <w:rPr>
          <w:rFonts w:hint="eastAsia"/>
        </w:rPr>
        <w:t xml:space="preserve"> MAC</w:t>
      </w:r>
      <w:r>
        <w:rPr>
          <w:rFonts w:hint="eastAsia"/>
        </w:rPr>
        <w:t>的一个量。它反映了结构本身的性质。</w:t>
      </w:r>
    </w:p>
  </w:comment>
  <w:comment w:id="571" w:author="ChengQian" w:date="2023-05-03T14:25:00Z" w:initials="C">
    <w:p w14:paraId="6B84BFB8" w14:textId="15F5B795" w:rsidR="00077D83" w:rsidRDefault="00077D83">
      <w:pPr>
        <w:pStyle w:val="ae"/>
      </w:pPr>
      <w:r>
        <w:rPr>
          <w:rStyle w:val="ad"/>
        </w:rPr>
        <w:annotationRef/>
      </w:r>
      <w:r>
        <w:rPr>
          <w:rFonts w:hint="eastAsia"/>
        </w:rPr>
        <w:t>理论的部分放在方法里说明，案例分析主要讲影响因素和敏感性相关的研究结果</w:t>
      </w:r>
    </w:p>
  </w:comment>
  <w:comment w:id="572" w:author="ChengQian" w:date="2023-04-30T22:43:00Z" w:initials="C">
    <w:p w14:paraId="38A2E664" w14:textId="7A2D392D" w:rsidR="00A2367E" w:rsidRDefault="00A2367E">
      <w:pPr>
        <w:pStyle w:val="ae"/>
      </w:pPr>
      <w:r>
        <w:rPr>
          <w:rStyle w:val="ad"/>
        </w:rPr>
        <w:annotationRef/>
      </w:r>
      <w:r>
        <w:rPr>
          <w:rFonts w:hint="eastAsia"/>
        </w:rPr>
        <w:t>如果仅仅换一个</w:t>
      </w:r>
      <w:r>
        <w:rPr>
          <w:rFonts w:hint="eastAsia"/>
        </w:rPr>
        <w:t>RBS</w:t>
      </w:r>
      <w:r>
        <w:rPr>
          <w:rFonts w:hint="eastAsia"/>
        </w:rPr>
        <w:t>拓扑结构，用同样的方法优化</w:t>
      </w:r>
      <w:r>
        <w:rPr>
          <w:rFonts w:hint="eastAsia"/>
        </w:rPr>
        <w:t>MAC</w:t>
      </w:r>
      <w:r>
        <w:rPr>
          <w:rFonts w:hint="eastAsia"/>
        </w:rPr>
        <w:t>得到最佳电池连接策略没有太大的意义，应该重点介绍同一个结构，针对不同优化的</w:t>
      </w:r>
      <w:r>
        <w:rPr>
          <w:rFonts w:hint="eastAsia"/>
        </w:rPr>
        <w:t>MAC</w:t>
      </w:r>
      <w:r>
        <w:rPr>
          <w:rFonts w:hint="eastAsia"/>
        </w:rPr>
        <w:t>结果得到不同的电池连接策略，并将这些连接策略和所考虑的情况结合起来</w:t>
      </w:r>
    </w:p>
  </w:comment>
  <w:comment w:id="573" w:author="Hua Guangbin" w:date="2023-05-03T01:10:00Z" w:initials="HG">
    <w:p w14:paraId="68F9EA3B" w14:textId="77777777" w:rsidR="00A2367E" w:rsidRDefault="00A2367E">
      <w:pPr>
        <w:pStyle w:val="ae"/>
      </w:pPr>
      <w:r>
        <w:rPr>
          <w:rStyle w:val="ad"/>
        </w:rPr>
        <w:annotationRef/>
      </w:r>
      <w:r>
        <w:rPr>
          <w:rFonts w:hint="eastAsia"/>
        </w:rPr>
        <w:t>实际是三个结构。</w:t>
      </w:r>
    </w:p>
    <w:p w14:paraId="06B87CF0" w14:textId="77777777" w:rsidR="00A2367E" w:rsidRDefault="00A2367E">
      <w:pPr>
        <w:pStyle w:val="ae"/>
      </w:pPr>
      <w:r>
        <w:rPr>
          <w:rFonts w:hint="eastAsia"/>
        </w:rPr>
        <w:t>最初是担心仅有一个结构过于单薄。</w:t>
      </w:r>
    </w:p>
    <w:p w14:paraId="7752FB9C" w14:textId="77777777" w:rsidR="00A2367E" w:rsidRDefault="00A2367E">
      <w:pPr>
        <w:pStyle w:val="ae"/>
      </w:pPr>
      <w:r>
        <w:rPr>
          <w:rFonts w:hint="eastAsia"/>
        </w:rPr>
        <w:t>我们的算法只能得到</w:t>
      </w:r>
      <w:r>
        <w:rPr>
          <w:rFonts w:hint="eastAsia"/>
        </w:rPr>
        <w:t>MAC</w:t>
      </w:r>
      <w:r>
        <w:rPr>
          <w:rFonts w:hint="eastAsia"/>
        </w:rPr>
        <w:t>的一个解，我们的工作也只是求解</w:t>
      </w:r>
      <w:r>
        <w:rPr>
          <w:rFonts w:hint="eastAsia"/>
        </w:rPr>
        <w:t>MAC</w:t>
      </w:r>
      <w:r>
        <w:rPr>
          <w:rFonts w:hint="eastAsia"/>
        </w:rPr>
        <w:t>，而非优化</w:t>
      </w:r>
      <w:r>
        <w:rPr>
          <w:rFonts w:hint="eastAsia"/>
        </w:rPr>
        <w:t>MAC</w:t>
      </w:r>
      <w:r>
        <w:rPr>
          <w:rFonts w:hint="eastAsia"/>
        </w:rPr>
        <w:t>。</w:t>
      </w:r>
    </w:p>
    <w:p w14:paraId="1F71C92E" w14:textId="25EB9437" w:rsidR="00A2367E" w:rsidRDefault="00A2367E">
      <w:pPr>
        <w:pStyle w:val="ae"/>
      </w:pPr>
      <w:r>
        <w:rPr>
          <w:rFonts w:hint="eastAsia"/>
        </w:rPr>
        <w:t>#TODO</w:t>
      </w:r>
      <w:r>
        <w:rPr>
          <w:rFonts w:hint="eastAsia"/>
        </w:rPr>
        <w:t>：</w:t>
      </w:r>
      <w:r w:rsidR="00EF29AA">
        <w:rPr>
          <w:rFonts w:hint="eastAsia"/>
        </w:rPr>
        <w:t>没必要换不同结构。</w:t>
      </w:r>
    </w:p>
  </w:comment>
  <w:comment w:id="574" w:author="ChengQian" w:date="2023-05-03T11:19:00Z" w:initials="C">
    <w:p w14:paraId="2EB6C6EF" w14:textId="67ADFF06" w:rsidR="00403A53" w:rsidRDefault="00403A53">
      <w:pPr>
        <w:pStyle w:val="ae"/>
      </w:pPr>
      <w:r>
        <w:rPr>
          <w:rStyle w:val="ad"/>
        </w:rPr>
        <w:annotationRef/>
      </w:r>
      <w:r>
        <w:rPr>
          <w:rFonts w:hint="eastAsia"/>
        </w:rPr>
        <w:t>应该展示同样的</w:t>
      </w:r>
      <w:r>
        <w:rPr>
          <w:rFonts w:hint="eastAsia"/>
        </w:rPr>
        <w:t>RBS</w:t>
      </w:r>
      <w:r>
        <w:rPr>
          <w:rFonts w:hint="eastAsia"/>
        </w:rPr>
        <w:t>拓扑结构，面向不同的应用场景给出不同的开关策略，并求解出不同的</w:t>
      </w:r>
      <w:r>
        <w:rPr>
          <w:rFonts w:hint="eastAsia"/>
        </w:rPr>
        <w:t>MAC</w:t>
      </w:r>
      <w:r>
        <w:rPr>
          <w:rFonts w:hint="eastAsia"/>
        </w:rPr>
        <w:t>（或者反过来，不同的应用场景给出不同的</w:t>
      </w:r>
      <w:r>
        <w:rPr>
          <w:rFonts w:hint="eastAsia"/>
        </w:rPr>
        <w:t>MAC</w:t>
      </w:r>
      <w:r>
        <w:rPr>
          <w:rFonts w:hint="eastAsia"/>
        </w:rPr>
        <w:t>，优化不同的开关策略）</w:t>
      </w:r>
    </w:p>
  </w:comment>
  <w:comment w:id="575" w:author="Phia" w:date="2023-04-23T20:51:00Z" w:initials="P">
    <w:p w14:paraId="6BF3982B" w14:textId="49108F2C" w:rsidR="00A2367E" w:rsidRDefault="00A2367E">
      <w:pPr>
        <w:pStyle w:val="ae"/>
      </w:pPr>
      <w:r>
        <w:rPr>
          <w:rStyle w:val="ad"/>
        </w:rPr>
        <w:annotationRef/>
      </w:r>
      <w:r>
        <w:rPr>
          <w:rFonts w:hint="eastAsia"/>
        </w:rPr>
        <w:t>图，表达形式有待完善</w:t>
      </w:r>
    </w:p>
  </w:comment>
  <w:comment w:id="577" w:author="Hua Guangbin" w:date="2023-05-03T15:50:00Z" w:initials="HG">
    <w:p w14:paraId="75DD5595" w14:textId="4528CC67" w:rsidR="003E5658" w:rsidRDefault="003E5658">
      <w:pPr>
        <w:pStyle w:val="ae"/>
      </w:pPr>
      <w:r>
        <w:rPr>
          <w:rStyle w:val="ad"/>
        </w:rPr>
        <w:annotationRef/>
      </w:r>
      <w:proofErr w:type="gramStart"/>
      <w:r>
        <w:rPr>
          <w:rFonts w:hint="eastAsia"/>
        </w:rPr>
        <w:t>在这放文献</w:t>
      </w:r>
      <w:proofErr w:type="gramEnd"/>
      <w:r>
        <w:rPr>
          <w:rFonts w:hint="eastAsia"/>
        </w:rPr>
        <w:t>的结构图。</w:t>
      </w:r>
    </w:p>
  </w:comment>
  <w:comment w:id="578" w:author="ChengQian" w:date="2023-04-30T22:48:00Z" w:initials="C">
    <w:p w14:paraId="7A7E6AD8" w14:textId="1E42AE82" w:rsidR="00A2367E" w:rsidRDefault="00A2367E">
      <w:pPr>
        <w:pStyle w:val="ae"/>
      </w:pPr>
      <w:r>
        <w:rPr>
          <w:rStyle w:val="ad"/>
        </w:rPr>
        <w:annotationRef/>
      </w:r>
      <w:r>
        <w:rPr>
          <w:rFonts w:hint="eastAsia"/>
        </w:rPr>
        <w:t>参考文献太少，最好加到</w:t>
      </w:r>
      <w:r>
        <w:rPr>
          <w:rFonts w:hint="eastAsia"/>
        </w:rPr>
        <w:t>30</w:t>
      </w:r>
      <w:r>
        <w:rPr>
          <w:rFonts w:hint="eastAsia"/>
        </w:rPr>
        <w:t>篇左右</w:t>
      </w:r>
    </w:p>
  </w:comment>
  <w:comment w:id="579" w:author="Hua Guangbin" w:date="2023-05-03T01:14:00Z" w:initials="HG">
    <w:p w14:paraId="1D374978" w14:textId="204E8D5B" w:rsidR="00A2367E" w:rsidRDefault="00A2367E">
      <w:pPr>
        <w:pStyle w:val="ae"/>
      </w:pPr>
      <w:r>
        <w:rPr>
          <w:rStyle w:val="ad"/>
        </w:rPr>
        <w:annotationRef/>
      </w:r>
      <w:r>
        <w:rPr>
          <w:rFonts w:hint="eastAsia"/>
        </w:rPr>
        <w:t>#TODO</w:t>
      </w:r>
      <w:r>
        <w:rPr>
          <w:rFonts w:hint="eastAsia"/>
        </w:rPr>
        <w:t>：增加参考文献。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7B3EA76" w15:done="0"/>
  <w15:commentEx w15:paraId="0B9E49C8" w15:paraIdParent="17B3EA76" w15:done="0"/>
  <w15:commentEx w15:paraId="5366958D" w15:paraIdParent="17B3EA76" w15:done="0"/>
  <w15:commentEx w15:paraId="6D642B46" w15:paraIdParent="17B3EA76" w15:done="0"/>
  <w15:commentEx w15:paraId="0EF099A7" w15:done="0"/>
  <w15:commentEx w15:paraId="2AF2E794" w15:paraIdParent="0EF099A7" w15:done="0"/>
  <w15:commentEx w15:paraId="20678DD5" w15:paraIdParent="0EF099A7" w15:done="0"/>
  <w15:commentEx w15:paraId="28536308" w15:done="0"/>
  <w15:commentEx w15:paraId="054A78F9" w15:paraIdParent="28536308" w15:done="0"/>
  <w15:commentEx w15:paraId="4E366A09" w15:paraIdParent="28536308" w15:done="0"/>
  <w15:commentEx w15:paraId="0E2CAE64" w15:done="0"/>
  <w15:commentEx w15:paraId="24C33780" w15:paraIdParent="0E2CAE64" w15:done="0"/>
  <w15:commentEx w15:paraId="7A4F1025" w15:paraIdParent="0E2CAE64" w15:done="0"/>
  <w15:commentEx w15:paraId="6B99BB26" w15:done="0"/>
  <w15:commentEx w15:paraId="74F15D2B" w15:paraIdParent="6B99BB26" w15:done="0"/>
  <w15:commentEx w15:paraId="3135BB54" w15:done="0"/>
  <w15:commentEx w15:paraId="42F3BE31" w15:paraIdParent="3135BB54" w15:done="0"/>
  <w15:commentEx w15:paraId="1B83CDC6" w15:paraIdParent="3135BB54" w15:done="0"/>
  <w15:commentEx w15:paraId="746C4057" w15:done="0"/>
  <w15:commentEx w15:paraId="4BAC3402" w15:paraIdParent="746C4057" w15:done="0"/>
  <w15:commentEx w15:paraId="6892E05C" w15:paraIdParent="746C4057" w15:done="0"/>
  <w15:commentEx w15:paraId="04E9FC9C" w15:paraIdParent="746C4057" w15:done="0"/>
  <w15:commentEx w15:paraId="32F645CA" w15:done="0"/>
  <w15:commentEx w15:paraId="37B72289" w15:done="0"/>
  <w15:commentEx w15:paraId="23584A11" w15:paraIdParent="37B72289" w15:done="0"/>
  <w15:commentEx w15:paraId="379F289A" w15:paraIdParent="37B72289" w15:done="0"/>
  <w15:commentEx w15:paraId="468E655F" w15:paraIdParent="37B72289" w15:done="0"/>
  <w15:commentEx w15:paraId="3266F9AB" w15:done="0"/>
  <w15:commentEx w15:paraId="691890B1" w15:paraIdParent="3266F9AB" w15:done="0"/>
  <w15:commentEx w15:paraId="35B3E2D5" w15:done="0"/>
  <w15:commentEx w15:paraId="044246AD" w15:paraIdParent="35B3E2D5" w15:done="0"/>
  <w15:commentEx w15:paraId="1A172F7D" w15:paraIdParent="35B3E2D5" w15:done="0"/>
  <w15:commentEx w15:paraId="5A5C5D06" w15:done="0"/>
  <w15:commentEx w15:paraId="44FBE2AD" w15:paraIdParent="5A5C5D06" w15:done="0"/>
  <w15:commentEx w15:paraId="0E036222" w15:paraIdParent="5A5C5D06" w15:done="0"/>
  <w15:commentEx w15:paraId="6FE313F4" w15:paraIdParent="5A5C5D06" w15:done="0"/>
  <w15:commentEx w15:paraId="6FDCD46D" w15:done="0"/>
  <w15:commentEx w15:paraId="0FB4A416" w15:paraIdParent="6FDCD46D" w15:done="0"/>
  <w15:commentEx w15:paraId="5F4E39E6" w15:paraIdParent="6FDCD46D" w15:done="0"/>
  <w15:commentEx w15:paraId="1DB9B759" w15:done="0"/>
  <w15:commentEx w15:paraId="756137A6" w15:paraIdParent="1DB9B759" w15:done="0"/>
  <w15:commentEx w15:paraId="2528458D" w15:paraIdParent="1DB9B759" w15:done="0"/>
  <w15:commentEx w15:paraId="7CC39D59" w15:done="0"/>
  <w15:commentEx w15:paraId="73FEFF74" w15:paraIdParent="7CC39D59" w15:done="0"/>
  <w15:commentEx w15:paraId="4C922A6F" w15:paraIdParent="7CC39D59" w15:done="0"/>
  <w15:commentEx w15:paraId="1EC4A5BF" w15:paraIdParent="7CC39D59" w15:done="0"/>
  <w15:commentEx w15:paraId="556F74A9" w15:done="0"/>
  <w15:commentEx w15:paraId="4E6F26FC" w15:paraIdParent="556F74A9" w15:done="0"/>
  <w15:commentEx w15:paraId="35A7E8B0" w15:paraIdParent="556F74A9" w15:done="0"/>
  <w15:commentEx w15:paraId="207794FA" w15:paraIdParent="556F74A9" w15:done="0"/>
  <w15:commentEx w15:paraId="139BCA32" w15:done="0"/>
  <w15:commentEx w15:paraId="49C0B4FC" w15:paraIdParent="139BCA32" w15:done="0"/>
  <w15:commentEx w15:paraId="04F04E34" w15:done="0"/>
  <w15:commentEx w15:paraId="47FAA6D7" w15:paraIdParent="04F04E34" w15:done="0"/>
  <w15:commentEx w15:paraId="3B41D8E2" w15:done="0"/>
  <w15:commentEx w15:paraId="7EC76731" w15:paraIdParent="3B41D8E2" w15:done="0"/>
  <w15:commentEx w15:paraId="3EC251BE" w15:paraIdParent="3B41D8E2" w15:done="0"/>
  <w15:commentEx w15:paraId="6B2E5A7D" w15:paraIdParent="3B41D8E2" w15:done="0"/>
  <w15:commentEx w15:paraId="049A4D0A" w15:done="0"/>
  <w15:commentEx w15:paraId="5251A93A" w15:paraIdParent="049A4D0A" w15:done="0"/>
  <w15:commentEx w15:paraId="60F92FE2" w15:paraIdParent="049A4D0A" w15:done="0"/>
  <w15:commentEx w15:paraId="7AFD5B21" w15:done="0"/>
  <w15:commentEx w15:paraId="70D386E5" w15:paraIdParent="7AFD5B21" w15:done="0"/>
  <w15:commentEx w15:paraId="34988FFA" w15:paraIdParent="7AFD5B21" w15:done="0"/>
  <w15:commentEx w15:paraId="5621160D" w15:paraIdParent="7AFD5B21" w15:done="0"/>
  <w15:commentEx w15:paraId="50B1225D" w15:paraIdParent="7AFD5B21" w15:done="0"/>
  <w15:commentEx w15:paraId="27D034DB" w15:done="0"/>
  <w15:commentEx w15:paraId="3497D1DB" w15:paraIdParent="27D034DB" w15:done="0"/>
  <w15:commentEx w15:paraId="52038CB5" w15:done="0"/>
  <w15:commentEx w15:paraId="07790875" w15:paraIdParent="52038CB5" w15:done="0"/>
  <w15:commentEx w15:paraId="4B530E1D" w15:paraIdParent="52038CB5" w15:done="0"/>
  <w15:commentEx w15:paraId="1055D3B5" w15:done="0"/>
  <w15:commentEx w15:paraId="0F9446A1" w15:paraIdParent="1055D3B5" w15:done="0"/>
  <w15:commentEx w15:paraId="20C71FA0" w15:paraIdParent="1055D3B5" w15:done="0"/>
  <w15:commentEx w15:paraId="1BEBAF7E" w15:paraIdParent="1055D3B5" w15:done="0"/>
  <w15:commentEx w15:paraId="101B1631" w15:done="0"/>
  <w15:commentEx w15:paraId="42499DA6" w15:paraIdParent="101B1631" w15:done="0"/>
  <w15:commentEx w15:paraId="28909646" w15:paraIdParent="101B1631" w15:done="0"/>
  <w15:commentEx w15:paraId="24DE8D61" w15:paraIdParent="101B1631" w15:done="0"/>
  <w15:commentEx w15:paraId="47714195" w15:done="0"/>
  <w15:commentEx w15:paraId="1D753393" w15:done="0"/>
  <w15:commentEx w15:paraId="03297E71" w15:paraIdParent="1D753393" w15:done="0"/>
  <w15:commentEx w15:paraId="17D59B52" w15:done="0"/>
  <w15:commentEx w15:paraId="65F2630B" w15:paraIdParent="17D59B52" w15:done="0"/>
  <w15:commentEx w15:paraId="5E45B406" w15:paraIdParent="17D59B52" w15:done="0"/>
  <w15:commentEx w15:paraId="30706C95" w15:paraIdParent="17D59B52" w15:done="0"/>
  <w15:commentEx w15:paraId="559B90E3" w15:done="1"/>
  <w15:commentEx w15:paraId="55266718" w15:paraIdParent="559B90E3" w15:done="1"/>
  <w15:commentEx w15:paraId="3F2CAB7B" w15:done="0"/>
  <w15:commentEx w15:paraId="66A98FC6" w15:paraIdParent="3F2CAB7B" w15:done="0"/>
  <w15:commentEx w15:paraId="4BCC9A19" w15:paraIdParent="3F2CAB7B" w15:done="0"/>
  <w15:commentEx w15:paraId="33E2CF50" w15:done="0"/>
  <w15:commentEx w15:paraId="22416617" w15:paraIdParent="33E2CF50" w15:done="0"/>
  <w15:commentEx w15:paraId="1A881606" w15:paraIdParent="33E2CF50" w15:done="0"/>
  <w15:commentEx w15:paraId="622B2706" w15:done="0"/>
  <w15:commentEx w15:paraId="33607E7A" w15:paraIdParent="622B2706" w15:done="0"/>
  <w15:commentEx w15:paraId="092667AC" w15:paraIdParent="622B2706" w15:done="0"/>
  <w15:commentEx w15:paraId="1B3DD69D" w15:done="1"/>
  <w15:commentEx w15:paraId="2C9C7697" w15:done="0"/>
  <w15:commentEx w15:paraId="3A6501C8" w15:paraIdParent="2C9C7697" w15:done="0"/>
  <w15:commentEx w15:paraId="4F48C906" w15:done="0"/>
  <w15:commentEx w15:paraId="2E8E2533" w15:paraIdParent="4F48C906" w15:done="0"/>
  <w15:commentEx w15:paraId="48AD6801" w15:paraIdParent="4F48C906" w15:done="0"/>
  <w15:commentEx w15:paraId="72974924" w15:done="0"/>
  <w15:commentEx w15:paraId="66B5FAA3" w15:paraIdParent="72974924" w15:done="0"/>
  <w15:commentEx w15:paraId="2C8E4C40" w15:paraIdParent="72974924" w15:done="0"/>
  <w15:commentEx w15:paraId="39101AC7" w15:done="0"/>
  <w15:commentEx w15:paraId="66097689" w15:paraIdParent="39101AC7" w15:done="0"/>
  <w15:commentEx w15:paraId="14D6F414" w15:done="0"/>
  <w15:commentEx w15:paraId="33031FE4" w15:paraIdParent="14D6F414" w15:done="0"/>
  <w15:commentEx w15:paraId="1F86D19A" w15:paraIdParent="14D6F414" w15:done="0"/>
  <w15:commentEx w15:paraId="7479BCA5" w15:done="0"/>
  <w15:commentEx w15:paraId="299D628E" w15:paraIdParent="7479BCA5" w15:done="0"/>
  <w15:commentEx w15:paraId="7074085C" w15:done="0"/>
  <w15:commentEx w15:paraId="46949E16" w15:paraIdParent="7074085C" w15:done="0"/>
  <w15:commentEx w15:paraId="6806A0CA" w15:done="0"/>
  <w15:commentEx w15:paraId="279F5B4D" w15:paraIdParent="6806A0CA" w15:done="0"/>
  <w15:commentEx w15:paraId="4CF35620" w15:paraIdParent="6806A0CA" w15:done="0"/>
  <w15:commentEx w15:paraId="65669B46" w15:done="0"/>
  <w15:commentEx w15:paraId="6E0907FE" w15:paraIdParent="65669B46" w15:done="0"/>
  <w15:commentEx w15:paraId="5B1FD673" w15:done="0"/>
  <w15:commentEx w15:paraId="3BEBE1EF" w15:paraIdParent="5B1FD673" w15:done="0"/>
  <w15:commentEx w15:paraId="3B5BC7BC" w15:paraIdParent="5B1FD673" w15:done="0"/>
  <w15:commentEx w15:paraId="492BD34A" w15:done="0"/>
  <w15:commentEx w15:paraId="2CF09D9D" w15:paraIdParent="492BD34A" w15:done="0"/>
  <w15:commentEx w15:paraId="023BBFD9" w15:paraIdParent="492BD34A" w15:done="0"/>
  <w15:commentEx w15:paraId="0856C5C2" w15:paraIdParent="492BD34A" w15:done="0"/>
  <w15:commentEx w15:paraId="55534FA6" w15:done="0"/>
  <w15:commentEx w15:paraId="30FEBE6D" w15:paraIdParent="55534FA6" w15:done="0"/>
  <w15:commentEx w15:paraId="7C06057F" w15:paraIdParent="55534FA6" w15:done="0"/>
  <w15:commentEx w15:paraId="311EBB96" w15:done="0"/>
  <w15:commentEx w15:paraId="47272A40" w15:paraIdParent="311EBB96" w15:done="0"/>
  <w15:commentEx w15:paraId="716A2210" w15:done="0"/>
  <w15:commentEx w15:paraId="025F32D2" w15:paraIdParent="716A2210" w15:done="0"/>
  <w15:commentEx w15:paraId="699192AC" w15:done="0"/>
  <w15:commentEx w15:paraId="7457F66B" w15:paraIdParent="699192AC" w15:done="0"/>
  <w15:commentEx w15:paraId="08899921" w15:done="0"/>
  <w15:commentEx w15:paraId="119BD4A8" w15:done="0"/>
  <w15:commentEx w15:paraId="55C735B9" w15:paraIdParent="119BD4A8" w15:done="0"/>
  <w15:commentEx w15:paraId="01BBCDEA" w15:done="0"/>
  <w15:commentEx w15:paraId="0B3949BF" w15:paraIdParent="01BBCDEA" w15:done="0"/>
  <w15:commentEx w15:paraId="49E4A331" w15:paraIdParent="01BBCDEA" w15:done="0"/>
  <w15:commentEx w15:paraId="64942C47" w15:paraIdParent="01BBCDEA" w15:done="0"/>
  <w15:commentEx w15:paraId="15B0BEEC" w15:paraIdParent="01BBCDEA" w15:done="0"/>
  <w15:commentEx w15:paraId="3F39A700" w15:paraIdParent="01BBCDEA" w15:done="0"/>
  <w15:commentEx w15:paraId="5B56173A" w15:done="0"/>
  <w15:commentEx w15:paraId="40AAC0E7" w15:paraIdParent="5B56173A" w15:done="0"/>
  <w15:commentEx w15:paraId="7840A2D5" w15:done="0"/>
  <w15:commentEx w15:paraId="65062F3D" w15:paraIdParent="7840A2D5" w15:done="0"/>
  <w15:commentEx w15:paraId="7A855CAE" w15:done="0"/>
  <w15:commentEx w15:paraId="673022D3" w15:paraIdParent="7A855CAE" w15:done="0"/>
  <w15:commentEx w15:paraId="4DD7364B" w15:done="0"/>
  <w15:commentEx w15:paraId="5966FCA4" w15:paraIdParent="4DD7364B" w15:done="0"/>
  <w15:commentEx w15:paraId="52B75BC4" w15:done="0"/>
  <w15:commentEx w15:paraId="7C52508B" w15:paraIdParent="52B75BC4" w15:done="0"/>
  <w15:commentEx w15:paraId="0158261F" w15:done="0"/>
  <w15:commentEx w15:paraId="15A90BF3" w15:paraIdParent="0158261F" w15:done="0"/>
  <w15:commentEx w15:paraId="57EB4E22" w15:paraIdParent="0158261F" w15:done="0"/>
  <w15:commentEx w15:paraId="44738D3A" w15:paraIdParent="0158261F" w15:done="0"/>
  <w15:commentEx w15:paraId="0D13F87C" w15:done="0"/>
  <w15:commentEx w15:paraId="61921D35" w15:paraIdParent="0D13F87C" w15:done="0"/>
  <w15:commentEx w15:paraId="4C0524FD" w15:paraIdParent="0D13F87C" w15:done="0"/>
  <w15:commentEx w15:paraId="7E94CA73" w15:done="0"/>
  <w15:commentEx w15:paraId="23AFFE96" w15:paraIdParent="7E94CA73" w15:done="0"/>
  <w15:commentEx w15:paraId="0692DB65" w15:paraIdParent="7E94CA73" w15:done="0"/>
  <w15:commentEx w15:paraId="69180A62" w15:done="0"/>
  <w15:commentEx w15:paraId="62ACDE82" w15:paraIdParent="69180A62" w15:done="0"/>
  <w15:commentEx w15:paraId="17A641DC" w15:done="0"/>
  <w15:commentEx w15:paraId="3037E4DF" w15:paraIdParent="17A641DC" w15:done="0"/>
  <w15:commentEx w15:paraId="2EC08CBA" w15:done="0"/>
  <w15:commentEx w15:paraId="0D98ADF2" w15:paraIdParent="2EC08CBA" w15:done="0"/>
  <w15:commentEx w15:paraId="7AE01FF4" w15:done="0"/>
  <w15:commentEx w15:paraId="225DBDF4" w15:paraIdParent="7AE01FF4" w15:done="0"/>
  <w15:commentEx w15:paraId="1A85E9EB" w15:done="0"/>
  <w15:commentEx w15:paraId="24FDB147" w15:paraIdParent="1A85E9EB" w15:done="0"/>
  <w15:commentEx w15:paraId="1EBE62CA" w15:paraIdParent="1A85E9EB" w15:done="0"/>
  <w15:commentEx w15:paraId="11F02D1A" w15:done="0"/>
  <w15:commentEx w15:paraId="56CD4CE6" w15:paraIdParent="11F02D1A" w15:done="0"/>
  <w15:commentEx w15:paraId="3ECB7C3F" w15:done="0"/>
  <w15:commentEx w15:paraId="7893E67C" w15:paraIdParent="3ECB7C3F" w15:done="0"/>
  <w15:commentEx w15:paraId="58A9AA0B" w15:paraIdParent="3ECB7C3F" w15:done="0"/>
  <w15:commentEx w15:paraId="6980B300" w15:done="0"/>
  <w15:commentEx w15:paraId="3D786084" w15:paraIdParent="6980B300" w15:done="0"/>
  <w15:commentEx w15:paraId="7A425F08" w15:done="0"/>
  <w15:commentEx w15:paraId="41A99BF8" w15:paraIdParent="7A425F08" w15:done="0"/>
  <w15:commentEx w15:paraId="24859C19" w15:done="0"/>
  <w15:commentEx w15:paraId="275E0F88" w15:paraIdParent="24859C19" w15:done="0"/>
  <w15:commentEx w15:paraId="6732B65A" w15:paraIdParent="24859C19" w15:done="0"/>
  <w15:commentEx w15:paraId="7A3DB811" w15:done="0"/>
  <w15:commentEx w15:paraId="553DA681" w15:paraIdParent="7A3DB811" w15:done="0"/>
  <w15:commentEx w15:paraId="141C88A7" w15:done="0"/>
  <w15:commentEx w15:paraId="07719B46" w15:paraIdParent="141C88A7" w15:done="0"/>
  <w15:commentEx w15:paraId="5A405CE1" w15:paraIdParent="141C88A7" w15:done="0"/>
  <w15:commentEx w15:paraId="0D38971E" w15:done="0"/>
  <w15:commentEx w15:paraId="6736E47D" w15:paraIdParent="0D38971E" w15:done="0"/>
  <w15:commentEx w15:paraId="7F2E281F" w15:done="0"/>
  <w15:commentEx w15:paraId="52C74D58" w15:paraIdParent="7F2E281F" w15:done="0"/>
  <w15:commentEx w15:paraId="49460B8A" w15:paraIdParent="7F2E281F" w15:done="0"/>
  <w15:commentEx w15:paraId="2997EAFB" w15:paraIdParent="7F2E281F" w15:done="0"/>
  <w15:commentEx w15:paraId="755728CD" w15:done="0"/>
  <w15:commentEx w15:paraId="3ACA0080" w15:paraIdParent="755728CD" w15:done="0"/>
  <w15:commentEx w15:paraId="6B84BFB8" w15:paraIdParent="755728CD" w15:done="0"/>
  <w15:commentEx w15:paraId="38A2E664" w15:done="0"/>
  <w15:commentEx w15:paraId="1F71C92E" w15:paraIdParent="38A2E664" w15:done="0"/>
  <w15:commentEx w15:paraId="2EB6C6EF" w15:paraIdParent="38A2E664" w15:done="0"/>
  <w15:commentEx w15:paraId="6BF3982B" w15:done="0"/>
  <w15:commentEx w15:paraId="75DD5595" w15:done="0"/>
  <w15:commentEx w15:paraId="7A7E6AD8" w15:done="0"/>
  <w15:commentEx w15:paraId="1D374978" w15:paraIdParent="7A7E6AD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FA0C33" w16cex:dateUtc="2023-05-01T02:00:00Z"/>
  <w16cex:commentExtensible w16cex:durableId="27FCF315" w16cex:dateUtc="2023-05-03T06:49:00Z"/>
  <w16cex:commentExtensible w16cex:durableId="27FA129F" w16cex:dateUtc="2023-05-01T02:27:00Z"/>
  <w16cex:commentExtensible w16cex:durableId="27FA13E6" w16cex:dateUtc="2023-05-01T02:33:00Z"/>
  <w16cex:commentExtensible w16cex:durableId="27FA1738" w16cex:dateUtc="2023-05-01T02:47:00Z"/>
  <w16cex:commentExtensible w16cex:durableId="27FA18FD" w16cex:dateUtc="2023-05-01T02:54:00Z"/>
  <w16cex:commentExtensible w16cex:durableId="27FA1B90" w16cex:dateUtc="2023-05-01T03:05:00Z"/>
  <w16cex:commentExtensible w16cex:durableId="27FCF414" w16cex:dateUtc="2023-05-03T06:54:00Z"/>
  <w16cex:commentExtensible w16cex:durableId="27FA1CFA" w16cex:dateUtc="2023-05-01T03:11:00Z"/>
  <w16cex:commentExtensible w16cex:durableId="27FCF4E4" w16cex:dateUtc="2023-05-03T06:57:00Z"/>
  <w16cex:commentExtensible w16cex:durableId="27FA1E85" w16cex:dateUtc="2023-05-01T03:18:00Z"/>
  <w16cex:commentExtensible w16cex:durableId="27FCF54B" w16cex:dateUtc="2023-05-03T06:59:00Z"/>
  <w16cex:commentExtensible w16cex:durableId="27FA207F" w16cex:dateUtc="2023-05-01T03:26:00Z"/>
  <w16cex:commentExtensible w16cex:durableId="27FA2217" w16cex:dateUtc="2023-05-01T03:33:00Z"/>
  <w16cex:commentExtensible w16cex:durableId="27FA22E4" w16cex:dateUtc="2023-05-01T03:37:00Z"/>
  <w16cex:commentExtensible w16cex:durableId="27FCF79D" w16cex:dateUtc="2023-05-03T07:09:00Z"/>
  <w16cex:commentExtensible w16cex:durableId="27FA23D3" w16cex:dateUtc="2023-05-01T03:41:00Z"/>
  <w16cex:commentExtensible w16cex:durableId="27FA273D" w16cex:dateUtc="2023-05-01T03:55:00Z"/>
  <w16cex:commentExtensible w16cex:durableId="27FA2998" w16cex:dateUtc="2023-05-01T04:05:00Z"/>
  <w16cex:commentExtensible w16cex:durableId="27FCF810" w16cex:dateUtc="2023-05-03T07:11:00Z"/>
  <w16cex:commentExtensible w16cex:durableId="27FA29D2" w16cex:dateUtc="2023-05-01T04:06:00Z"/>
  <w16cex:commentExtensible w16cex:durableId="27FCF8C5" w16cex:dateUtc="2023-05-03T07:14:00Z"/>
  <w16cex:commentExtensible w16cex:durableId="27FA2A67" w16cex:dateUtc="2023-05-01T04:09:00Z"/>
  <w16cex:commentExtensible w16cex:durableId="27FA2B0C" w16cex:dateUtc="2023-05-01T04:11:00Z"/>
  <w16cex:commentExtensible w16cex:durableId="27FCF906" w16cex:dateUtc="2023-05-03T07:15:00Z"/>
  <w16cex:commentExtensible w16cex:durableId="27FA2C9B" w16cex:dateUtc="2023-05-01T04:18:00Z"/>
  <w16cex:commentExtensible w16cex:durableId="27FA2DB3" w16cex:dateUtc="2023-05-01T04:23:00Z"/>
  <w16cex:commentExtensible w16cex:durableId="27FA2FB1" w16cex:dateUtc="2023-05-01T04:31:00Z"/>
  <w16cex:commentExtensible w16cex:durableId="27FC1523" w16cex:dateUtc="2023-05-02T15:02:00Z"/>
  <w16cex:commentExtensible w16cex:durableId="27FC1642" w16cex:dateUtc="2023-05-02T15:07:00Z"/>
  <w16cex:commentExtensible w16cex:durableId="27FC169A" w16cex:dateUtc="2023-05-02T15:09:00Z"/>
  <w16cex:commentExtensible w16cex:durableId="27FC174F" w16cex:dateUtc="2023-05-02T15:12:00Z"/>
  <w16cex:commentExtensible w16cex:durableId="27FC1D03" w16cex:dateUtc="2023-05-02T15:36:00Z"/>
  <w16cex:commentExtensible w16cex:durableId="27FCFC9F" w16cex:dateUtc="2023-05-03T07:30:00Z"/>
  <w16cex:commentExtensible w16cex:durableId="27FC17A2" w16cex:dateUtc="2023-05-02T15:13:00Z"/>
  <w16cex:commentExtensible w16cex:durableId="27FC17DF" w16cex:dateUtc="2023-05-02T15:14:00Z"/>
  <w16cex:commentExtensible w16cex:durableId="27FCFAD6" w16cex:dateUtc="2023-05-03T07:23:00Z"/>
  <w16cex:commentExtensible w16cex:durableId="27FC18BA" w16cex:dateUtc="2023-05-02T15:18:00Z"/>
  <w16cex:commentExtensible w16cex:durableId="27FCFB4F" w16cex:dateUtc="2023-05-03T07:25:00Z"/>
  <w16cex:commentExtensible w16cex:durableId="27FC193C" w16cex:dateUtc="2023-05-02T15:20:00Z"/>
  <w16cex:commentExtensible w16cex:durableId="27FCFBA8" w16cex:dateUtc="2023-05-03T07:26:00Z"/>
  <w16cex:commentExtensible w16cex:durableId="27FC19F1" w16cex:dateUtc="2023-05-02T15:23:00Z"/>
  <w16cex:commentExtensible w16cex:durableId="27FC1A77" w16cex:dateUtc="2023-05-02T15:25:00Z"/>
  <w16cex:commentExtensible w16cex:durableId="27FCFBF7" w16cex:dateUtc="2023-05-03T07:27:00Z"/>
  <w16cex:commentExtensible w16cex:durableId="27FC1B0E" w16cex:dateUtc="2023-05-02T15:28:00Z"/>
  <w16cex:commentExtensible w16cex:durableId="27FC1B42" w16cex:dateUtc="2023-05-02T15:29:00Z"/>
  <w16cex:commentExtensible w16cex:durableId="27FC1B6A" w16cex:dateUtc="2023-05-02T15:29:00Z"/>
  <w16cex:commentExtensible w16cex:durableId="27FC1BAC" w16cex:dateUtc="2023-05-02T15:30:00Z"/>
  <w16cex:commentExtensible w16cex:durableId="27FC1C32" w16cex:dateUtc="2023-05-02T15:33:00Z"/>
  <w16cex:commentExtensible w16cex:durableId="27FC1E55" w16cex:dateUtc="2023-05-02T15:42:00Z"/>
  <w16cex:commentExtensible w16cex:durableId="27FC1F49" w16cex:dateUtc="2023-05-02T15:46:00Z"/>
  <w16cex:commentExtensible w16cex:durableId="27FC2061" w16cex:dateUtc="2023-05-02T15:50:00Z"/>
  <w16cex:commentExtensible w16cex:durableId="27FC20EF" w16cex:dateUtc="2023-05-02T15:53:00Z"/>
  <w16cex:commentExtensible w16cex:durableId="27FC215E" w16cex:dateUtc="2023-05-02T15:55:00Z"/>
  <w16cex:commentExtensible w16cex:durableId="27FC21FD" w16cex:dateUtc="2023-05-02T15:57:00Z"/>
  <w16cex:commentExtensible w16cex:durableId="27FC2318" w16cex:dateUtc="2023-05-02T16:02:00Z"/>
  <w16cex:commentExtensible w16cex:durableId="27FC23B9" w16cex:dateUtc="2023-05-02T16:05:00Z"/>
  <w16cex:commentExtensible w16cex:durableId="27FC24A6" w16cex:dateUtc="2023-05-02T16:09:00Z"/>
  <w16cex:commentExtensible w16cex:durableId="27FC265B" w16cex:dateUtc="2023-05-02T16:16:00Z"/>
  <w16cex:commentExtensible w16cex:durableId="27FC2721" w16cex:dateUtc="2023-05-02T16:19:00Z"/>
  <w16cex:commentExtensible w16cex:durableId="27FD0270" w16cex:dateUtc="2023-05-03T07:55:00Z"/>
  <w16cex:commentExtensible w16cex:durableId="27FC2748" w16cex:dateUtc="2023-05-02T16:20:00Z"/>
  <w16cex:commentExtensible w16cex:durableId="27FD031A" w16cex:dateUtc="2023-05-03T07:58:00Z"/>
  <w16cex:commentExtensible w16cex:durableId="27FC2774" w16cex:dateUtc="2023-05-02T16:21:00Z"/>
  <w16cex:commentExtensible w16cex:durableId="27FC27B3" w16cex:dateUtc="2023-05-02T16:22:00Z"/>
  <w16cex:commentExtensible w16cex:durableId="27FC2900" w16cex:dateUtc="2023-05-02T16:27:00Z"/>
  <w16cex:commentExtensible w16cex:durableId="27FD03C4" w16cex:dateUtc="2023-05-03T08:01:00Z"/>
  <w16cex:commentExtensible w16cex:durableId="27FC2960" w16cex:dateUtc="2023-05-02T16:29:00Z"/>
  <w16cex:commentExtensible w16cex:durableId="27FC29EB" w16cex:dateUtc="2023-05-02T16:31:00Z"/>
  <w16cex:commentExtensible w16cex:durableId="27FD046A" w16cex:dateUtc="2023-05-03T08:03:00Z"/>
  <w16cex:commentExtensible w16cex:durableId="27FD04AB" w16cex:dateUtc="2023-05-03T08:04:00Z"/>
  <w16cex:commentExtensible w16cex:durableId="27FD04D6" w16cex:dateUtc="2023-05-03T08:05:00Z"/>
  <w16cex:commentExtensible w16cex:durableId="27FD052D" w16cex:dateUtc="2023-05-03T08:07:00Z"/>
  <w16cex:commentExtensible w16cex:durableId="27FC2A34" w16cex:dateUtc="2023-05-02T16:32:00Z"/>
  <w16cex:commentExtensible w16cex:durableId="27FC2AC7" w16cex:dateUtc="2023-05-02T16:35:00Z"/>
  <w16cex:commentExtensible w16cex:durableId="27FC2B93" w16cex:dateUtc="2023-05-02T16:38:00Z"/>
  <w16cex:commentExtensible w16cex:durableId="27FC2B70" w16cex:dateUtc="2023-05-02T16:38:00Z"/>
  <w16cex:commentExtensible w16cex:durableId="27FC2A7A" w16cex:dateUtc="2023-05-02T16:34:00Z"/>
  <w16cex:commentExtensible w16cex:durableId="27FC2BBE" w16cex:dateUtc="2023-05-02T16:39:00Z"/>
  <w16cex:commentExtensible w16cex:durableId="27FC2C51" w16cex:dateUtc="2023-05-02T16:41:00Z"/>
  <w16cex:commentExtensible w16cex:durableId="27FD05A1" w16cex:dateUtc="2023-05-03T08:09:00Z"/>
  <w16cex:commentExtensible w16cex:durableId="27FC2D08" w16cex:dateUtc="2023-05-02T16:44:00Z"/>
  <w16cex:commentExtensible w16cex:durableId="27FC2D3D" w16cex:dateUtc="2023-05-02T16:45:00Z"/>
  <w16cex:commentExtensible w16cex:durableId="27FC2DCC" w16cex:dateUtc="2023-05-02T16:48:00Z"/>
  <w16cex:commentExtensible w16cex:durableId="27FC2E13" w16cex:dateUtc="2023-05-02T16:49:00Z"/>
  <w16cex:commentExtensible w16cex:durableId="27FC2E84" w16cex:dateUtc="2023-05-02T16:51:00Z"/>
  <w16cex:commentExtensible w16cex:durableId="27FC2ED4" w16cex:dateUtc="2023-05-02T16:52:00Z"/>
  <w16cex:commentExtensible w16cex:durableId="27FC2F7B" w16cex:dateUtc="2023-05-02T16:55:00Z"/>
  <w16cex:commentExtensible w16cex:durableId="27FC2E27" w16cex:dateUtc="2023-05-02T16:49:00Z"/>
  <w16cex:commentExtensible w16cex:durableId="27FC2F3F" w16cex:dateUtc="2023-05-02T16:54:00Z"/>
  <w16cex:commentExtensible w16cex:durableId="27FD0869" w16cex:dateUtc="2023-05-03T08:20:00Z"/>
  <w16cex:commentExtensible w16cex:durableId="27FC2F9D" w16cex:dateUtc="2023-05-02T16:55:00Z"/>
  <w16cex:commentExtensible w16cex:durableId="27FC2FE7" w16cex:dateUtc="2023-05-02T16:57:00Z"/>
  <w16cex:commentExtensible w16cex:durableId="27FD0884" w16cex:dateUtc="2023-05-03T08:21:00Z"/>
  <w16cex:commentExtensible w16cex:durableId="27FC3027" w16cex:dateUtc="2023-05-02T16:58:00Z"/>
  <w16cex:commentExtensible w16cex:durableId="27FC30EB" w16cex:dateUtc="2023-05-02T17:01:00Z"/>
  <w16cex:commentExtensible w16cex:durableId="27FC3101" w16cex:dateUtc="2023-05-02T17:01:00Z"/>
  <w16cex:commentExtensible w16cex:durableId="27FD0939" w16cex:dateUtc="2023-05-03T08:24:00Z"/>
  <w16cex:commentExtensible w16cex:durableId="27FC318D" w16cex:dateUtc="2023-05-02T17:04:00Z"/>
  <w16cex:commentExtensible w16cex:durableId="27FC309F" w16cex:dateUtc="2023-05-02T17:00:00Z"/>
  <w16cex:commentExtensible w16cex:durableId="27FD094F" w16cex:dateUtc="2023-05-03T08:24:00Z"/>
  <w16cex:commentExtensible w16cex:durableId="27FC31DE" w16cex:dateUtc="2023-05-02T17:05:00Z"/>
  <w16cex:commentExtensible w16cex:durableId="27FC3225" w16cex:dateUtc="2023-05-02T17:06:00Z"/>
  <w16cex:commentExtensible w16cex:durableId="27FD0A68" w16cex:dateUtc="2023-05-03T08:29:00Z"/>
  <w16cex:commentExtensible w16cex:durableId="27FC32A3" w16cex:dateUtc="2023-05-02T17:08:00Z"/>
  <w16cex:commentExtensible w16cex:durableId="27FC32F5" w16cex:dateUtc="2023-05-02T17:10:00Z"/>
  <w16cex:commentExtensible w16cex:durableId="27FD0154" w16cex:dateUtc="2023-05-03T07:50:00Z"/>
  <w16cex:commentExtensible w16cex:durableId="27FC33DD" w16cex:dateUtc="2023-05-02T17: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7B3EA76" w16cid:durableId="27F96ECB"/>
  <w16cid:commentId w16cid:paraId="0B9E49C8" w16cid:durableId="27FA0C33"/>
  <w16cid:commentId w16cid:paraId="5366958D" w16cid:durableId="27FCBB2B"/>
  <w16cid:commentId w16cid:paraId="6D642B46" w16cid:durableId="27FCF315"/>
  <w16cid:commentId w16cid:paraId="0EF099A7" w16cid:durableId="27F8C57F"/>
  <w16cid:commentId w16cid:paraId="2AF2E794" w16cid:durableId="27FA129F"/>
  <w16cid:commentId w16cid:paraId="20678DD5" w16cid:durableId="27FCBB2D"/>
  <w16cid:commentId w16cid:paraId="28536308" w16cid:durableId="27F121BB"/>
  <w16cid:commentId w16cid:paraId="054A78F9" w16cid:durableId="27FA13E6"/>
  <w16cid:commentId w16cid:paraId="4E366A09" w16cid:durableId="27FCBB2C"/>
  <w16cid:commentId w16cid:paraId="0E2CAE64" w16cid:durableId="27F12282"/>
  <w16cid:commentId w16cid:paraId="24C33780" w16cid:durableId="27FA1738"/>
  <w16cid:commentId w16cid:paraId="7A4F1025" w16cid:durableId="27FCBD1C"/>
  <w16cid:commentId w16cid:paraId="6B99BB26" w16cid:durableId="27F1232A"/>
  <w16cid:commentId w16cid:paraId="74F15D2B" w16cid:durableId="27FA18FD"/>
  <w16cid:commentId w16cid:paraId="3135BB54" w16cid:durableId="27F361D0"/>
  <w16cid:commentId w16cid:paraId="42F3BE31" w16cid:durableId="27FA1B90"/>
  <w16cid:commentId w16cid:paraId="1B83CDC6" w16cid:durableId="27FCF414"/>
  <w16cid:commentId w16cid:paraId="746C4057" w16cid:durableId="27F9177C"/>
  <w16cid:commentId w16cid:paraId="4BAC3402" w16cid:durableId="27FA1CFA"/>
  <w16cid:commentId w16cid:paraId="6892E05C" w16cid:durableId="27FCBD4E"/>
  <w16cid:commentId w16cid:paraId="04E9FC9C" w16cid:durableId="27FCF4E4"/>
  <w16cid:commentId w16cid:paraId="32F645CA" w16cid:durableId="27EFC44B"/>
  <w16cid:commentId w16cid:paraId="37B72289" w16cid:durableId="27F8C47D"/>
  <w16cid:commentId w16cid:paraId="23584A11" w16cid:durableId="27FA1E85"/>
  <w16cid:commentId w16cid:paraId="379F289A" w16cid:durableId="27FCBD72"/>
  <w16cid:commentId w16cid:paraId="468E655F" w16cid:durableId="27FCF54B"/>
  <w16cid:commentId w16cid:paraId="3266F9AB" w16cid:durableId="27F8C499"/>
  <w16cid:commentId w16cid:paraId="691890B1" w16cid:durableId="27FA207F"/>
  <w16cid:commentId w16cid:paraId="35B3E2D5" w16cid:durableId="27F8C4E2"/>
  <w16cid:commentId w16cid:paraId="044246AD" w16cid:durableId="27FA2217"/>
  <w16cid:commentId w16cid:paraId="1A172F7D" w16cid:durableId="27FCBEC0"/>
  <w16cid:commentId w16cid:paraId="5A5C5D06" w16cid:durableId="27EFC457"/>
  <w16cid:commentId w16cid:paraId="44FBE2AD" w16cid:durableId="27F8CE9F"/>
  <w16cid:commentId w16cid:paraId="0E036222" w16cid:durableId="27FA22E4"/>
  <w16cid:commentId w16cid:paraId="6FE313F4" w16cid:durableId="27FCF79D"/>
  <w16cid:commentId w16cid:paraId="6FDCD46D" w16cid:durableId="27F8F854"/>
  <w16cid:commentId w16cid:paraId="0FB4A416" w16cid:durableId="27FA23D3"/>
  <w16cid:commentId w16cid:paraId="5F4E39E6" w16cid:durableId="27FCBEF8"/>
  <w16cid:commentId w16cid:paraId="1DB9B759" w16cid:durableId="27F90D71"/>
  <w16cid:commentId w16cid:paraId="756137A6" w16cid:durableId="27FA273D"/>
  <w16cid:commentId w16cid:paraId="2528458D" w16cid:durableId="27FCBF60"/>
  <w16cid:commentId w16cid:paraId="7CC39D59" w16cid:durableId="27F90E15"/>
  <w16cid:commentId w16cid:paraId="73FEFF74" w16cid:durableId="27FA2998"/>
  <w16cid:commentId w16cid:paraId="4C922A6F" w16cid:durableId="27FCC016"/>
  <w16cid:commentId w16cid:paraId="1EC4A5BF" w16cid:durableId="27FCF810"/>
  <w16cid:commentId w16cid:paraId="556F74A9" w16cid:durableId="27F90E94"/>
  <w16cid:commentId w16cid:paraId="4E6F26FC" w16cid:durableId="27FA29D2"/>
  <w16cid:commentId w16cid:paraId="35A7E8B0" w16cid:durableId="27FCC06C"/>
  <w16cid:commentId w16cid:paraId="207794FA" w16cid:durableId="27FCF8C5"/>
  <w16cid:commentId w16cid:paraId="139BCA32" w16cid:durableId="27F9140A"/>
  <w16cid:commentId w16cid:paraId="49C0B4FC" w16cid:durableId="27FA2A67"/>
  <w16cid:commentId w16cid:paraId="04F04E34" w16cid:durableId="27FA2B0C"/>
  <w16cid:commentId w16cid:paraId="47FAA6D7" w16cid:durableId="27FCF906"/>
  <w16cid:commentId w16cid:paraId="3B41D8E2" w16cid:durableId="27F916E9"/>
  <w16cid:commentId w16cid:paraId="7EC76731" w16cid:durableId="27FA2C9B"/>
  <w16cid:commentId w16cid:paraId="3EC251BE" w16cid:durableId="27FA2DB3"/>
  <w16cid:commentId w16cid:paraId="6B2E5A7D" w16cid:durableId="27FA2FB1"/>
  <w16cid:commentId w16cid:paraId="049A4D0A" w16cid:durableId="27F914A9"/>
  <w16cid:commentId w16cid:paraId="5251A93A" w16cid:durableId="27FC1523"/>
  <w16cid:commentId w16cid:paraId="60F92FE2" w16cid:durableId="27FC1642"/>
  <w16cid:commentId w16cid:paraId="7AFD5B21" w16cid:durableId="27F91723"/>
  <w16cid:commentId w16cid:paraId="70D386E5" w16cid:durableId="27FC169A"/>
  <w16cid:commentId w16cid:paraId="34988FFA" w16cid:durableId="27FC174F"/>
  <w16cid:commentId w16cid:paraId="5621160D" w16cid:durableId="27FC1D03"/>
  <w16cid:commentId w16cid:paraId="50B1225D" w16cid:durableId="27FCFC9F"/>
  <w16cid:commentId w16cid:paraId="27D034DB" w16cid:durableId="27F917EA"/>
  <w16cid:commentId w16cid:paraId="3497D1DB" w16cid:durableId="27FC17A2"/>
  <w16cid:commentId w16cid:paraId="52038CB5" w16cid:durableId="27F918EE"/>
  <w16cid:commentId w16cid:paraId="07790875" w16cid:durableId="27FC17DF"/>
  <w16cid:commentId w16cid:paraId="4B530E1D" w16cid:durableId="27FCFAD6"/>
  <w16cid:commentId w16cid:paraId="1055D3B5" w16cid:durableId="27F918FA"/>
  <w16cid:commentId w16cid:paraId="0F9446A1" w16cid:durableId="27FC18BA"/>
  <w16cid:commentId w16cid:paraId="20C71FA0" w16cid:durableId="27FCC0F8"/>
  <w16cid:commentId w16cid:paraId="1BEBAF7E" w16cid:durableId="27FCFB4F"/>
  <w16cid:commentId w16cid:paraId="101B1631" w16cid:durableId="27F9198D"/>
  <w16cid:commentId w16cid:paraId="42499DA6" w16cid:durableId="27FC193C"/>
  <w16cid:commentId w16cid:paraId="28909646" w16cid:durableId="27FCC127"/>
  <w16cid:commentId w16cid:paraId="24DE8D61" w16cid:durableId="27FCFBA8"/>
  <w16cid:commentId w16cid:paraId="47714195" w16cid:durableId="27EFCC9B"/>
  <w16cid:commentId w16cid:paraId="1D753393" w16cid:durableId="27F91B6D"/>
  <w16cid:commentId w16cid:paraId="03297E71" w16cid:durableId="27FC19F1"/>
  <w16cid:commentId w16cid:paraId="17D59B52" w16cid:durableId="27F923B9"/>
  <w16cid:commentId w16cid:paraId="65F2630B" w16cid:durableId="27FC1A77"/>
  <w16cid:commentId w16cid:paraId="5E45B406" w16cid:durableId="27FCC15E"/>
  <w16cid:commentId w16cid:paraId="30706C95" w16cid:durableId="27FCFBF7"/>
  <w16cid:commentId w16cid:paraId="559B90E3" w16cid:durableId="27F923FA"/>
  <w16cid:commentId w16cid:paraId="55266718" w16cid:durableId="27FC1B0E"/>
  <w16cid:commentId w16cid:paraId="3F2CAB7B" w16cid:durableId="27F9251F"/>
  <w16cid:commentId w16cid:paraId="66A98FC6" w16cid:durableId="27FC1B42"/>
  <w16cid:commentId w16cid:paraId="4BCC9A19" w16cid:durableId="27FC1B6A"/>
  <w16cid:commentId w16cid:paraId="33E2CF50" w16cid:durableId="27F926D7"/>
  <w16cid:commentId w16cid:paraId="22416617" w16cid:durableId="27FC1BAC"/>
  <w16cid:commentId w16cid:paraId="1A881606" w16cid:durableId="27FCE6A0"/>
  <w16cid:commentId w16cid:paraId="622B2706" w16cid:durableId="27F92BB5"/>
  <w16cid:commentId w16cid:paraId="33607E7A" w16cid:durableId="27FC1C32"/>
  <w16cid:commentId w16cid:paraId="092667AC" w16cid:durableId="27FCE6DB"/>
  <w16cid:commentId w16cid:paraId="1B3DD69D" w16cid:durableId="27EFCDE3"/>
  <w16cid:commentId w16cid:paraId="2C9C7697" w16cid:durableId="27F92BE5"/>
  <w16cid:commentId w16cid:paraId="3A6501C8" w16cid:durableId="27FC1E55"/>
  <w16cid:commentId w16cid:paraId="4F48C906" w16cid:durableId="27F92BFE"/>
  <w16cid:commentId w16cid:paraId="2E8E2533" w16cid:durableId="27FC1F49"/>
  <w16cid:commentId w16cid:paraId="48AD6801" w16cid:durableId="27FCE78D"/>
  <w16cid:commentId w16cid:paraId="72974924" w16cid:durableId="27EFCE2D"/>
  <w16cid:commentId w16cid:paraId="66B5FAA3" w16cid:durableId="27FC2061"/>
  <w16cid:commentId w16cid:paraId="2C8E4C40" w16cid:durableId="27FCE852"/>
  <w16cid:commentId w16cid:paraId="39101AC7" w16cid:durableId="27F92C60"/>
  <w16cid:commentId w16cid:paraId="66097689" w16cid:durableId="27FC20EF"/>
  <w16cid:commentId w16cid:paraId="14D6F414" w16cid:durableId="27F9454E"/>
  <w16cid:commentId w16cid:paraId="33031FE4" w16cid:durableId="27FC215E"/>
  <w16cid:commentId w16cid:paraId="1F86D19A" w16cid:durableId="27FCEB53"/>
  <w16cid:commentId w16cid:paraId="7479BCA5" w16cid:durableId="27F9462B"/>
  <w16cid:commentId w16cid:paraId="299D628E" w16cid:durableId="27FC21FD"/>
  <w16cid:commentId w16cid:paraId="7074085C" w16cid:durableId="27F94E74"/>
  <w16cid:commentId w16cid:paraId="46949E16" w16cid:durableId="27FC2318"/>
  <w16cid:commentId w16cid:paraId="6806A0CA" w16cid:durableId="27F94ED2"/>
  <w16cid:commentId w16cid:paraId="279F5B4D" w16cid:durableId="27FC23B9"/>
  <w16cid:commentId w16cid:paraId="4CF35620" w16cid:durableId="27FCEBD3"/>
  <w16cid:commentId w16cid:paraId="65669B46" w16cid:durableId="27F94FE0"/>
  <w16cid:commentId w16cid:paraId="6E0907FE" w16cid:durableId="27FC24A6"/>
  <w16cid:commentId w16cid:paraId="5B1FD673" w16cid:durableId="27F9505E"/>
  <w16cid:commentId w16cid:paraId="3BEBE1EF" w16cid:durableId="27FC265B"/>
  <w16cid:commentId w16cid:paraId="3B5BC7BC" w16cid:durableId="27FCEC5E"/>
  <w16cid:commentId w16cid:paraId="492BD34A" w16cid:durableId="27F95022"/>
  <w16cid:commentId w16cid:paraId="2CF09D9D" w16cid:durableId="27FC2721"/>
  <w16cid:commentId w16cid:paraId="023BBFD9" w16cid:durableId="27FCC2CA"/>
  <w16cid:commentId w16cid:paraId="0856C5C2" w16cid:durableId="27FD0270"/>
  <w16cid:commentId w16cid:paraId="55534FA6" w16cid:durableId="27F95200"/>
  <w16cid:commentId w16cid:paraId="30FEBE6D" w16cid:durableId="27FC2748"/>
  <w16cid:commentId w16cid:paraId="7C06057F" w16cid:durableId="27FD031A"/>
  <w16cid:commentId w16cid:paraId="311EBB96" w16cid:durableId="27F95394"/>
  <w16cid:commentId w16cid:paraId="47272A40" w16cid:durableId="27FC2774"/>
  <w16cid:commentId w16cid:paraId="716A2210" w16cid:durableId="27F953D9"/>
  <w16cid:commentId w16cid:paraId="025F32D2" w16cid:durableId="27FC27B3"/>
  <w16cid:commentId w16cid:paraId="699192AC" w16cid:durableId="27F953EA"/>
  <w16cid:commentId w16cid:paraId="7457F66B" w16cid:durableId="27FC2900"/>
  <w16cid:commentId w16cid:paraId="08899921" w16cid:durableId="27FD03C4"/>
  <w16cid:commentId w16cid:paraId="119BD4A8" w16cid:durableId="27F95545"/>
  <w16cid:commentId w16cid:paraId="55C735B9" w16cid:durableId="27FC2960"/>
  <w16cid:commentId w16cid:paraId="01BBCDEA" w16cid:durableId="27F9570C"/>
  <w16cid:commentId w16cid:paraId="0B3949BF" w16cid:durableId="27FC29EB"/>
  <w16cid:commentId w16cid:paraId="49E4A331" w16cid:durableId="27FD046A"/>
  <w16cid:commentId w16cid:paraId="64942C47" w16cid:durableId="27FD04AB"/>
  <w16cid:commentId w16cid:paraId="15B0BEEC" w16cid:durableId="27FD04D6"/>
  <w16cid:commentId w16cid:paraId="3F39A700" w16cid:durableId="27FD052D"/>
  <w16cid:commentId w16cid:paraId="5B56173A" w16cid:durableId="27F958B6"/>
  <w16cid:commentId w16cid:paraId="40AAC0E7" w16cid:durableId="27FC2A34"/>
  <w16cid:commentId w16cid:paraId="7840A2D5" w16cid:durableId="27F9625D"/>
  <w16cid:commentId w16cid:paraId="65062F3D" w16cid:durableId="27FC2AC7"/>
  <w16cid:commentId w16cid:paraId="7A855CAE" w16cid:durableId="27F96299"/>
  <w16cid:commentId w16cid:paraId="673022D3" w16cid:durableId="27FC2B93"/>
  <w16cid:commentId w16cid:paraId="4DD7364B" w16cid:durableId="27F96343"/>
  <w16cid:commentId w16cid:paraId="5966FCA4" w16cid:durableId="27FC2B70"/>
  <w16cid:commentId w16cid:paraId="52B75BC4" w16cid:durableId="27F963CA"/>
  <w16cid:commentId w16cid:paraId="7C52508B" w16cid:durableId="27FC2A7A"/>
  <w16cid:commentId w16cid:paraId="0158261F" w16cid:durableId="27F9657A"/>
  <w16cid:commentId w16cid:paraId="15A90BF3" w16cid:durableId="27FC2BBE"/>
  <w16cid:commentId w16cid:paraId="57EB4E22" w16cid:durableId="27FC2C51"/>
  <w16cid:commentId w16cid:paraId="44738D3A" w16cid:durableId="27FD05A1"/>
  <w16cid:commentId w16cid:paraId="0D13F87C" w16cid:durableId="27F965EC"/>
  <w16cid:commentId w16cid:paraId="61921D35" w16cid:durableId="27FC2D08"/>
  <w16cid:commentId w16cid:paraId="4C0524FD" w16cid:durableId="27FC2D3D"/>
  <w16cid:commentId w16cid:paraId="7E94CA73" w16cid:durableId="27F96651"/>
  <w16cid:commentId w16cid:paraId="23AFFE96" w16cid:durableId="27FC2DCC"/>
  <w16cid:commentId w16cid:paraId="0692DB65" w16cid:durableId="27FC2E13"/>
  <w16cid:commentId w16cid:paraId="69180A62" w16cid:durableId="27F9670A"/>
  <w16cid:commentId w16cid:paraId="62ACDE82" w16cid:durableId="27FC2E84"/>
  <w16cid:commentId w16cid:paraId="17A641DC" w16cid:durableId="27F9672D"/>
  <w16cid:commentId w16cid:paraId="3037E4DF" w16cid:durableId="27FC2ED4"/>
  <w16cid:commentId w16cid:paraId="2EC08CBA" w16cid:durableId="27F96772"/>
  <w16cid:commentId w16cid:paraId="0D98ADF2" w16cid:durableId="27FC2F7B"/>
  <w16cid:commentId w16cid:paraId="7AE01FF4" w16cid:durableId="27F96780"/>
  <w16cid:commentId w16cid:paraId="225DBDF4" w16cid:durableId="27FC2E27"/>
  <w16cid:commentId w16cid:paraId="1A85E9EB" w16cid:durableId="27F967B7"/>
  <w16cid:commentId w16cid:paraId="24FDB147" w16cid:durableId="27FC2F3F"/>
  <w16cid:commentId w16cid:paraId="1EBE62CA" w16cid:durableId="27FD0869"/>
  <w16cid:commentId w16cid:paraId="11F02D1A" w16cid:durableId="27F967ED"/>
  <w16cid:commentId w16cid:paraId="56CD4CE6" w16cid:durableId="27FC2F9D"/>
  <w16cid:commentId w16cid:paraId="3ECB7C3F" w16cid:durableId="27F969E0"/>
  <w16cid:commentId w16cid:paraId="7893E67C" w16cid:durableId="27FC2FE7"/>
  <w16cid:commentId w16cid:paraId="58A9AA0B" w16cid:durableId="27FD0884"/>
  <w16cid:commentId w16cid:paraId="6980B300" w16cid:durableId="27F96B08"/>
  <w16cid:commentId w16cid:paraId="3D786084" w16cid:durableId="27FC3027"/>
  <w16cid:commentId w16cid:paraId="7A425F08" w16cid:durableId="27F96B94"/>
  <w16cid:commentId w16cid:paraId="41A99BF8" w16cid:durableId="27FC30EB"/>
  <w16cid:commentId w16cid:paraId="24859C19" w16cid:durableId="27F96B86"/>
  <w16cid:commentId w16cid:paraId="275E0F88" w16cid:durableId="27FC3101"/>
  <w16cid:commentId w16cid:paraId="6732B65A" w16cid:durableId="27FD0939"/>
  <w16cid:commentId w16cid:paraId="7A3DB811" w16cid:durableId="27F96BF1"/>
  <w16cid:commentId w16cid:paraId="553DA681" w16cid:durableId="27FC318D"/>
  <w16cid:commentId w16cid:paraId="141C88A7" w16cid:durableId="27F96C2C"/>
  <w16cid:commentId w16cid:paraId="07719B46" w16cid:durableId="27FC309F"/>
  <w16cid:commentId w16cid:paraId="5A405CE1" w16cid:durableId="27FD094F"/>
  <w16cid:commentId w16cid:paraId="0D38971E" w16cid:durableId="27F96CD6"/>
  <w16cid:commentId w16cid:paraId="6736E47D" w16cid:durableId="27FC31DE"/>
  <w16cid:commentId w16cid:paraId="7F2E281F" w16cid:durableId="27F96D18"/>
  <w16cid:commentId w16cid:paraId="52C74D58" w16cid:durableId="27FC3225"/>
  <w16cid:commentId w16cid:paraId="49460B8A" w16cid:durableId="27FCC24B"/>
  <w16cid:commentId w16cid:paraId="2997EAFB" w16cid:durableId="27FD0A68"/>
  <w16cid:commentId w16cid:paraId="755728CD" w16cid:durableId="27F96E47"/>
  <w16cid:commentId w16cid:paraId="3ACA0080" w16cid:durableId="27FC32A3"/>
  <w16cid:commentId w16cid:paraId="6B84BFB8" w16cid:durableId="27FCED59"/>
  <w16cid:commentId w16cid:paraId="38A2E664" w16cid:durableId="27F96D9A"/>
  <w16cid:commentId w16cid:paraId="1F71C92E" w16cid:durableId="27FC32F5"/>
  <w16cid:commentId w16cid:paraId="2EB6C6EF" w16cid:durableId="27FCC1D2"/>
  <w16cid:commentId w16cid:paraId="6BF3982B" w16cid:durableId="27F018CF"/>
  <w16cid:commentId w16cid:paraId="75DD5595" w16cid:durableId="27FD0154"/>
  <w16cid:commentId w16cid:paraId="7A7E6AD8" w16cid:durableId="27F96EA8"/>
  <w16cid:commentId w16cid:paraId="1D374978" w16cid:durableId="27FC33D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CEC77D" w14:textId="77777777" w:rsidR="0042598B" w:rsidRDefault="0042598B" w:rsidP="00334F3D">
      <w:pPr>
        <w:spacing w:line="240" w:lineRule="auto"/>
      </w:pPr>
      <w:r>
        <w:separator/>
      </w:r>
    </w:p>
  </w:endnote>
  <w:endnote w:type="continuationSeparator" w:id="0">
    <w:p w14:paraId="6221F76C" w14:textId="77777777" w:rsidR="0042598B" w:rsidRDefault="0042598B" w:rsidP="00334F3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幼圆">
    <w:panose1 w:val="02010509060101010101"/>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ystem-ui">
    <w:altName w:val="Cambria"/>
    <w:panose1 w:val="00000000000000000000"/>
    <w:charset w:val="00"/>
    <w:family w:val="roman"/>
    <w:notTrueType/>
    <w:pitch w:val="default"/>
  </w:font>
  <w:font w:name="LMRoman10-Regular-Identity-H">
    <w:altName w:val="微软雅黑"/>
    <w:panose1 w:val="00000000000000000000"/>
    <w:charset w:val="86"/>
    <w:family w:val="auto"/>
    <w:notTrueType/>
    <w:pitch w:val="default"/>
    <w:sig w:usb0="00000001" w:usb1="080E0000" w:usb2="00000010" w:usb3="00000000" w:csb0="00040000" w:csb1="00000000"/>
  </w:font>
  <w:font w:name="LMRoman10-Italic-Identity-H">
    <w:altName w:val="微软雅黑"/>
    <w:panose1 w:val="00000000000000000000"/>
    <w:charset w:val="86"/>
    <w:family w:val="auto"/>
    <w:notTrueType/>
    <w:pitch w:val="default"/>
    <w:sig w:usb0="00000001" w:usb1="080E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314CBE" w14:textId="77777777" w:rsidR="0042598B" w:rsidRDefault="0042598B" w:rsidP="00334F3D">
      <w:pPr>
        <w:spacing w:line="240" w:lineRule="auto"/>
      </w:pPr>
      <w:r>
        <w:separator/>
      </w:r>
    </w:p>
  </w:footnote>
  <w:footnote w:type="continuationSeparator" w:id="0">
    <w:p w14:paraId="3C7AAB72" w14:textId="77777777" w:rsidR="0042598B" w:rsidRDefault="0042598B" w:rsidP="00334F3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DC159D"/>
    <w:multiLevelType w:val="hybridMultilevel"/>
    <w:tmpl w:val="D5327F9A"/>
    <w:lvl w:ilvl="0" w:tplc="C0F86948">
      <w:start w:val="1"/>
      <w:numFmt w:val="decimal"/>
      <w:lvlText w:val="[%1]"/>
      <w:lvlJc w:val="left"/>
      <w:pPr>
        <w:ind w:left="420" w:hanging="420"/>
      </w:pPr>
      <w:rPr>
        <w:rFonts w:hint="eastAsia"/>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F167BB7"/>
    <w:multiLevelType w:val="hybridMultilevel"/>
    <w:tmpl w:val="0024E1F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16cid:durableId="1575385665">
    <w:abstractNumId w:val="1"/>
  </w:num>
  <w:num w:numId="2" w16cid:durableId="72633832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engQian">
    <w15:presenceInfo w15:providerId="AD" w15:userId="S-1-5-21-1317767101-2552364695-2947576531-1001"/>
  </w15:person>
  <w15:person w15:author="Hua Guangbin">
    <w15:presenceInfo w15:providerId="Windows Live" w15:userId="aae1e831c4386a26"/>
  </w15:person>
  <w15:person w15:author="Phia">
    <w15:presenceInfo w15:providerId="Windows Live" w15:userId="f6e75aea592f0a2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doNotDisplayPageBoundaries/>
  <w:bordersDoNotSurroundHeader/>
  <w:bordersDoNotSurroundFooter/>
  <w:proofState w:spelling="clean" w:grammar="clean"/>
  <w:trackRevisions/>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MzMDEyMrA0NTY2NzBX0lEKTi0uzszPAykwrgUAMXV2hywAAAA="/>
  </w:docVars>
  <w:rsids>
    <w:rsidRoot w:val="003241C4"/>
    <w:rsid w:val="000078FD"/>
    <w:rsid w:val="00011D01"/>
    <w:rsid w:val="00012FF9"/>
    <w:rsid w:val="000159B8"/>
    <w:rsid w:val="000306CF"/>
    <w:rsid w:val="000315A9"/>
    <w:rsid w:val="00031EA9"/>
    <w:rsid w:val="00035030"/>
    <w:rsid w:val="0004268C"/>
    <w:rsid w:val="00050174"/>
    <w:rsid w:val="00054C58"/>
    <w:rsid w:val="00062FBE"/>
    <w:rsid w:val="00063312"/>
    <w:rsid w:val="0006369D"/>
    <w:rsid w:val="00065492"/>
    <w:rsid w:val="00077D83"/>
    <w:rsid w:val="00081FA4"/>
    <w:rsid w:val="00082E05"/>
    <w:rsid w:val="00082FF4"/>
    <w:rsid w:val="00097793"/>
    <w:rsid w:val="000A0FF9"/>
    <w:rsid w:val="000A1C89"/>
    <w:rsid w:val="000A4BAE"/>
    <w:rsid w:val="000A5B1D"/>
    <w:rsid w:val="000A62ED"/>
    <w:rsid w:val="000A7107"/>
    <w:rsid w:val="000A7B6E"/>
    <w:rsid w:val="000B1824"/>
    <w:rsid w:val="000B2403"/>
    <w:rsid w:val="000B42A2"/>
    <w:rsid w:val="000B777F"/>
    <w:rsid w:val="000C0192"/>
    <w:rsid w:val="000C178F"/>
    <w:rsid w:val="000C5FE6"/>
    <w:rsid w:val="000D12BC"/>
    <w:rsid w:val="000D2BB5"/>
    <w:rsid w:val="000D6096"/>
    <w:rsid w:val="000E58EA"/>
    <w:rsid w:val="000E6565"/>
    <w:rsid w:val="000F1C79"/>
    <w:rsid w:val="00101C7B"/>
    <w:rsid w:val="00103317"/>
    <w:rsid w:val="00104985"/>
    <w:rsid w:val="00106750"/>
    <w:rsid w:val="00107519"/>
    <w:rsid w:val="00110080"/>
    <w:rsid w:val="0011393B"/>
    <w:rsid w:val="00114AD1"/>
    <w:rsid w:val="00120B59"/>
    <w:rsid w:val="0012220D"/>
    <w:rsid w:val="00123456"/>
    <w:rsid w:val="00127A3C"/>
    <w:rsid w:val="00146128"/>
    <w:rsid w:val="00147E6B"/>
    <w:rsid w:val="00150E4B"/>
    <w:rsid w:val="001517B0"/>
    <w:rsid w:val="001542C5"/>
    <w:rsid w:val="001554B6"/>
    <w:rsid w:val="00155AF7"/>
    <w:rsid w:val="0016114B"/>
    <w:rsid w:val="00165A0C"/>
    <w:rsid w:val="00166B02"/>
    <w:rsid w:val="00170C10"/>
    <w:rsid w:val="0017205D"/>
    <w:rsid w:val="0017332D"/>
    <w:rsid w:val="00175E75"/>
    <w:rsid w:val="00184F54"/>
    <w:rsid w:val="00192EDB"/>
    <w:rsid w:val="00196E6B"/>
    <w:rsid w:val="001A1D8B"/>
    <w:rsid w:val="001A3D5A"/>
    <w:rsid w:val="001A66AF"/>
    <w:rsid w:val="001A7F2E"/>
    <w:rsid w:val="001B4612"/>
    <w:rsid w:val="001B5D66"/>
    <w:rsid w:val="001C1D8A"/>
    <w:rsid w:val="001C2DA7"/>
    <w:rsid w:val="001C31C7"/>
    <w:rsid w:val="001C541A"/>
    <w:rsid w:val="001C6A2F"/>
    <w:rsid w:val="001D36B7"/>
    <w:rsid w:val="001D6326"/>
    <w:rsid w:val="001D6CEC"/>
    <w:rsid w:val="001D7469"/>
    <w:rsid w:val="001E0103"/>
    <w:rsid w:val="001E3640"/>
    <w:rsid w:val="001E398C"/>
    <w:rsid w:val="001E5950"/>
    <w:rsid w:val="001E749E"/>
    <w:rsid w:val="001F04F4"/>
    <w:rsid w:val="001F556D"/>
    <w:rsid w:val="001F6160"/>
    <w:rsid w:val="00200CE8"/>
    <w:rsid w:val="0020133D"/>
    <w:rsid w:val="0020218E"/>
    <w:rsid w:val="00203409"/>
    <w:rsid w:val="002038D2"/>
    <w:rsid w:val="002053F1"/>
    <w:rsid w:val="00205BBA"/>
    <w:rsid w:val="00210544"/>
    <w:rsid w:val="00223359"/>
    <w:rsid w:val="002422DB"/>
    <w:rsid w:val="00247C82"/>
    <w:rsid w:val="002531A1"/>
    <w:rsid w:val="002607F0"/>
    <w:rsid w:val="00261BBA"/>
    <w:rsid w:val="002648A5"/>
    <w:rsid w:val="002654D2"/>
    <w:rsid w:val="0027213A"/>
    <w:rsid w:val="00273F7B"/>
    <w:rsid w:val="00274919"/>
    <w:rsid w:val="002813D5"/>
    <w:rsid w:val="002843C7"/>
    <w:rsid w:val="002905A1"/>
    <w:rsid w:val="00290DB2"/>
    <w:rsid w:val="00291A2D"/>
    <w:rsid w:val="00297356"/>
    <w:rsid w:val="00297B99"/>
    <w:rsid w:val="002A4F95"/>
    <w:rsid w:val="002A7E1A"/>
    <w:rsid w:val="002B0E47"/>
    <w:rsid w:val="002B1392"/>
    <w:rsid w:val="002C35AA"/>
    <w:rsid w:val="002D1A20"/>
    <w:rsid w:val="002E4CC7"/>
    <w:rsid w:val="002E6230"/>
    <w:rsid w:val="002E67F0"/>
    <w:rsid w:val="002F077D"/>
    <w:rsid w:val="002F160B"/>
    <w:rsid w:val="002F3665"/>
    <w:rsid w:val="002F4853"/>
    <w:rsid w:val="002F66DB"/>
    <w:rsid w:val="002F6C6B"/>
    <w:rsid w:val="0030160B"/>
    <w:rsid w:val="00304B77"/>
    <w:rsid w:val="00305995"/>
    <w:rsid w:val="00306475"/>
    <w:rsid w:val="003165A1"/>
    <w:rsid w:val="003241C4"/>
    <w:rsid w:val="0032501E"/>
    <w:rsid w:val="00326C73"/>
    <w:rsid w:val="00327CCD"/>
    <w:rsid w:val="00332839"/>
    <w:rsid w:val="00334F3D"/>
    <w:rsid w:val="00343A28"/>
    <w:rsid w:val="00345559"/>
    <w:rsid w:val="003472DA"/>
    <w:rsid w:val="00347BF1"/>
    <w:rsid w:val="00352566"/>
    <w:rsid w:val="00353432"/>
    <w:rsid w:val="0035389C"/>
    <w:rsid w:val="00355EF6"/>
    <w:rsid w:val="003564B5"/>
    <w:rsid w:val="003619BB"/>
    <w:rsid w:val="00386C39"/>
    <w:rsid w:val="0039044C"/>
    <w:rsid w:val="00392758"/>
    <w:rsid w:val="003B18E4"/>
    <w:rsid w:val="003B3FBD"/>
    <w:rsid w:val="003B45E6"/>
    <w:rsid w:val="003B4F7C"/>
    <w:rsid w:val="003B7566"/>
    <w:rsid w:val="003C5DB6"/>
    <w:rsid w:val="003C7B67"/>
    <w:rsid w:val="003D2D72"/>
    <w:rsid w:val="003D5887"/>
    <w:rsid w:val="003E5658"/>
    <w:rsid w:val="003E7C04"/>
    <w:rsid w:val="003F039C"/>
    <w:rsid w:val="003F3D13"/>
    <w:rsid w:val="003F6972"/>
    <w:rsid w:val="00403A53"/>
    <w:rsid w:val="004043AF"/>
    <w:rsid w:val="004049C4"/>
    <w:rsid w:val="00412B2A"/>
    <w:rsid w:val="00412D91"/>
    <w:rsid w:val="00414744"/>
    <w:rsid w:val="0042598B"/>
    <w:rsid w:val="00432676"/>
    <w:rsid w:val="00433F69"/>
    <w:rsid w:val="00436E11"/>
    <w:rsid w:val="004437ED"/>
    <w:rsid w:val="00444BD6"/>
    <w:rsid w:val="00447C1A"/>
    <w:rsid w:val="00447EFD"/>
    <w:rsid w:val="00452D9A"/>
    <w:rsid w:val="00466721"/>
    <w:rsid w:val="00474AA8"/>
    <w:rsid w:val="0047584A"/>
    <w:rsid w:val="00476910"/>
    <w:rsid w:val="00480BCE"/>
    <w:rsid w:val="00487F0C"/>
    <w:rsid w:val="00490895"/>
    <w:rsid w:val="00490D45"/>
    <w:rsid w:val="00491247"/>
    <w:rsid w:val="00493294"/>
    <w:rsid w:val="004A04A4"/>
    <w:rsid w:val="004A19FF"/>
    <w:rsid w:val="004A2814"/>
    <w:rsid w:val="004A3332"/>
    <w:rsid w:val="004A5804"/>
    <w:rsid w:val="004B173D"/>
    <w:rsid w:val="004B240E"/>
    <w:rsid w:val="004B4878"/>
    <w:rsid w:val="004B5079"/>
    <w:rsid w:val="004B7097"/>
    <w:rsid w:val="004C0429"/>
    <w:rsid w:val="004C1560"/>
    <w:rsid w:val="004C51BA"/>
    <w:rsid w:val="004D5AB7"/>
    <w:rsid w:val="004E0F2A"/>
    <w:rsid w:val="004F069A"/>
    <w:rsid w:val="004F5EED"/>
    <w:rsid w:val="00512391"/>
    <w:rsid w:val="005128BF"/>
    <w:rsid w:val="005168F4"/>
    <w:rsid w:val="005177C0"/>
    <w:rsid w:val="0053122A"/>
    <w:rsid w:val="005344F2"/>
    <w:rsid w:val="00534782"/>
    <w:rsid w:val="00540147"/>
    <w:rsid w:val="005513EA"/>
    <w:rsid w:val="00556A51"/>
    <w:rsid w:val="00556C53"/>
    <w:rsid w:val="00563B02"/>
    <w:rsid w:val="005656A2"/>
    <w:rsid w:val="00575575"/>
    <w:rsid w:val="00577BC7"/>
    <w:rsid w:val="005845EF"/>
    <w:rsid w:val="0058703B"/>
    <w:rsid w:val="0059383E"/>
    <w:rsid w:val="00593D80"/>
    <w:rsid w:val="005A4A35"/>
    <w:rsid w:val="005C394E"/>
    <w:rsid w:val="005D1839"/>
    <w:rsid w:val="005E0B8D"/>
    <w:rsid w:val="005E1DEA"/>
    <w:rsid w:val="005E5BC5"/>
    <w:rsid w:val="005F118B"/>
    <w:rsid w:val="005F5B0C"/>
    <w:rsid w:val="0060508D"/>
    <w:rsid w:val="00607069"/>
    <w:rsid w:val="00607FD5"/>
    <w:rsid w:val="00624A86"/>
    <w:rsid w:val="006367C1"/>
    <w:rsid w:val="00636A15"/>
    <w:rsid w:val="00641817"/>
    <w:rsid w:val="00644D05"/>
    <w:rsid w:val="006472A9"/>
    <w:rsid w:val="0064760C"/>
    <w:rsid w:val="0065306C"/>
    <w:rsid w:val="00653A06"/>
    <w:rsid w:val="006627A9"/>
    <w:rsid w:val="006641F2"/>
    <w:rsid w:val="0066478F"/>
    <w:rsid w:val="006675FC"/>
    <w:rsid w:val="00667D57"/>
    <w:rsid w:val="006716A9"/>
    <w:rsid w:val="0067715C"/>
    <w:rsid w:val="006810E9"/>
    <w:rsid w:val="00686E0E"/>
    <w:rsid w:val="00690DA5"/>
    <w:rsid w:val="00697EAC"/>
    <w:rsid w:val="006A154A"/>
    <w:rsid w:val="006A2309"/>
    <w:rsid w:val="006A2AFB"/>
    <w:rsid w:val="006C09D0"/>
    <w:rsid w:val="006C5201"/>
    <w:rsid w:val="006D233C"/>
    <w:rsid w:val="006D4A9B"/>
    <w:rsid w:val="006D4D13"/>
    <w:rsid w:val="006E054B"/>
    <w:rsid w:val="006E3C41"/>
    <w:rsid w:val="006E74E5"/>
    <w:rsid w:val="006F02FF"/>
    <w:rsid w:val="00703FBD"/>
    <w:rsid w:val="007057D7"/>
    <w:rsid w:val="00706EE4"/>
    <w:rsid w:val="00715D3D"/>
    <w:rsid w:val="00716BEC"/>
    <w:rsid w:val="007214B0"/>
    <w:rsid w:val="0072668C"/>
    <w:rsid w:val="007279A8"/>
    <w:rsid w:val="00731B3C"/>
    <w:rsid w:val="0073264D"/>
    <w:rsid w:val="0073349A"/>
    <w:rsid w:val="007350F5"/>
    <w:rsid w:val="0073571C"/>
    <w:rsid w:val="007374CA"/>
    <w:rsid w:val="0075248A"/>
    <w:rsid w:val="00753717"/>
    <w:rsid w:val="00765218"/>
    <w:rsid w:val="0076529B"/>
    <w:rsid w:val="00766821"/>
    <w:rsid w:val="0077045A"/>
    <w:rsid w:val="00774331"/>
    <w:rsid w:val="00783DE4"/>
    <w:rsid w:val="007879F3"/>
    <w:rsid w:val="007950C4"/>
    <w:rsid w:val="007A12A9"/>
    <w:rsid w:val="007A3282"/>
    <w:rsid w:val="007A3670"/>
    <w:rsid w:val="007A3E28"/>
    <w:rsid w:val="007B0FDC"/>
    <w:rsid w:val="007B60CC"/>
    <w:rsid w:val="007B7BA6"/>
    <w:rsid w:val="007D3D55"/>
    <w:rsid w:val="007D3E86"/>
    <w:rsid w:val="007D5E18"/>
    <w:rsid w:val="007E39CA"/>
    <w:rsid w:val="007E5A93"/>
    <w:rsid w:val="007E626A"/>
    <w:rsid w:val="007F0FD5"/>
    <w:rsid w:val="007F2342"/>
    <w:rsid w:val="007F2D11"/>
    <w:rsid w:val="007F707C"/>
    <w:rsid w:val="00805B17"/>
    <w:rsid w:val="00806377"/>
    <w:rsid w:val="00807482"/>
    <w:rsid w:val="00810BEA"/>
    <w:rsid w:val="008374C7"/>
    <w:rsid w:val="00842678"/>
    <w:rsid w:val="0084554E"/>
    <w:rsid w:val="00847809"/>
    <w:rsid w:val="008540C0"/>
    <w:rsid w:val="0086271D"/>
    <w:rsid w:val="0087482F"/>
    <w:rsid w:val="00876E31"/>
    <w:rsid w:val="00877704"/>
    <w:rsid w:val="00880192"/>
    <w:rsid w:val="00880C45"/>
    <w:rsid w:val="0088292E"/>
    <w:rsid w:val="008878D6"/>
    <w:rsid w:val="008920DB"/>
    <w:rsid w:val="00892206"/>
    <w:rsid w:val="00893DCF"/>
    <w:rsid w:val="00893F7E"/>
    <w:rsid w:val="008A24CC"/>
    <w:rsid w:val="008A3A8F"/>
    <w:rsid w:val="008A492A"/>
    <w:rsid w:val="008C1E2E"/>
    <w:rsid w:val="008C2063"/>
    <w:rsid w:val="008C3A8F"/>
    <w:rsid w:val="008C3F12"/>
    <w:rsid w:val="008C4F72"/>
    <w:rsid w:val="008C6446"/>
    <w:rsid w:val="008D6095"/>
    <w:rsid w:val="008E36C5"/>
    <w:rsid w:val="008E3D2B"/>
    <w:rsid w:val="008E6E37"/>
    <w:rsid w:val="00903999"/>
    <w:rsid w:val="009043D6"/>
    <w:rsid w:val="00914F08"/>
    <w:rsid w:val="009158FD"/>
    <w:rsid w:val="0091625D"/>
    <w:rsid w:val="009249FE"/>
    <w:rsid w:val="00926699"/>
    <w:rsid w:val="00926C54"/>
    <w:rsid w:val="009355CB"/>
    <w:rsid w:val="009427AB"/>
    <w:rsid w:val="00950071"/>
    <w:rsid w:val="0095193D"/>
    <w:rsid w:val="00956CBE"/>
    <w:rsid w:val="00960972"/>
    <w:rsid w:val="00960C8E"/>
    <w:rsid w:val="009618D9"/>
    <w:rsid w:val="0096432F"/>
    <w:rsid w:val="00967C51"/>
    <w:rsid w:val="009759D7"/>
    <w:rsid w:val="00976B02"/>
    <w:rsid w:val="00982442"/>
    <w:rsid w:val="0098497F"/>
    <w:rsid w:val="00985D55"/>
    <w:rsid w:val="009922E5"/>
    <w:rsid w:val="00993E17"/>
    <w:rsid w:val="009A3CDF"/>
    <w:rsid w:val="009A4D94"/>
    <w:rsid w:val="009A51CC"/>
    <w:rsid w:val="009A6DA7"/>
    <w:rsid w:val="009C2D32"/>
    <w:rsid w:val="009C4EB7"/>
    <w:rsid w:val="009C6B46"/>
    <w:rsid w:val="009D07A9"/>
    <w:rsid w:val="009D1C11"/>
    <w:rsid w:val="009D6361"/>
    <w:rsid w:val="009D7359"/>
    <w:rsid w:val="009F3D52"/>
    <w:rsid w:val="009F5A1A"/>
    <w:rsid w:val="009F66C5"/>
    <w:rsid w:val="009F7EC0"/>
    <w:rsid w:val="00A051DD"/>
    <w:rsid w:val="00A0741F"/>
    <w:rsid w:val="00A13E57"/>
    <w:rsid w:val="00A1576E"/>
    <w:rsid w:val="00A1583E"/>
    <w:rsid w:val="00A162FA"/>
    <w:rsid w:val="00A2367E"/>
    <w:rsid w:val="00A34EF9"/>
    <w:rsid w:val="00A35D3B"/>
    <w:rsid w:val="00A37DA1"/>
    <w:rsid w:val="00A403D3"/>
    <w:rsid w:val="00A4704F"/>
    <w:rsid w:val="00A56AF1"/>
    <w:rsid w:val="00A63AD9"/>
    <w:rsid w:val="00A662CD"/>
    <w:rsid w:val="00A71D2C"/>
    <w:rsid w:val="00A740CC"/>
    <w:rsid w:val="00A7750D"/>
    <w:rsid w:val="00A8099D"/>
    <w:rsid w:val="00A835E0"/>
    <w:rsid w:val="00A85A87"/>
    <w:rsid w:val="00A96A7F"/>
    <w:rsid w:val="00AA00A9"/>
    <w:rsid w:val="00AA027B"/>
    <w:rsid w:val="00AA1EAB"/>
    <w:rsid w:val="00AA4540"/>
    <w:rsid w:val="00AB0DA2"/>
    <w:rsid w:val="00AB4D11"/>
    <w:rsid w:val="00AB5A7C"/>
    <w:rsid w:val="00AB6C25"/>
    <w:rsid w:val="00AB786F"/>
    <w:rsid w:val="00AC1317"/>
    <w:rsid w:val="00AC1B9D"/>
    <w:rsid w:val="00AC395D"/>
    <w:rsid w:val="00AC5058"/>
    <w:rsid w:val="00AC55C9"/>
    <w:rsid w:val="00AC669D"/>
    <w:rsid w:val="00AD32A6"/>
    <w:rsid w:val="00AE0ED8"/>
    <w:rsid w:val="00AE1671"/>
    <w:rsid w:val="00AE38DB"/>
    <w:rsid w:val="00B00850"/>
    <w:rsid w:val="00B07772"/>
    <w:rsid w:val="00B170AF"/>
    <w:rsid w:val="00B23AC3"/>
    <w:rsid w:val="00B23CF7"/>
    <w:rsid w:val="00B27C1B"/>
    <w:rsid w:val="00B37876"/>
    <w:rsid w:val="00B4012E"/>
    <w:rsid w:val="00B4082E"/>
    <w:rsid w:val="00B40BCF"/>
    <w:rsid w:val="00B40FE4"/>
    <w:rsid w:val="00B46349"/>
    <w:rsid w:val="00B47C20"/>
    <w:rsid w:val="00B5562B"/>
    <w:rsid w:val="00B675CA"/>
    <w:rsid w:val="00B7591E"/>
    <w:rsid w:val="00B76F74"/>
    <w:rsid w:val="00B811EF"/>
    <w:rsid w:val="00B85E67"/>
    <w:rsid w:val="00B90CD5"/>
    <w:rsid w:val="00BA0B84"/>
    <w:rsid w:val="00BA5B93"/>
    <w:rsid w:val="00BB0D28"/>
    <w:rsid w:val="00BB43E1"/>
    <w:rsid w:val="00BB78EE"/>
    <w:rsid w:val="00BC0CAE"/>
    <w:rsid w:val="00BC6B4F"/>
    <w:rsid w:val="00BD02A5"/>
    <w:rsid w:val="00BD440E"/>
    <w:rsid w:val="00BD4BBA"/>
    <w:rsid w:val="00BD66B1"/>
    <w:rsid w:val="00BE5639"/>
    <w:rsid w:val="00BE60AD"/>
    <w:rsid w:val="00BE715A"/>
    <w:rsid w:val="00BE7F17"/>
    <w:rsid w:val="00BF2814"/>
    <w:rsid w:val="00BF48DF"/>
    <w:rsid w:val="00BF51A8"/>
    <w:rsid w:val="00BF5DD4"/>
    <w:rsid w:val="00BF6EDE"/>
    <w:rsid w:val="00C052CE"/>
    <w:rsid w:val="00C10994"/>
    <w:rsid w:val="00C21BFC"/>
    <w:rsid w:val="00C22003"/>
    <w:rsid w:val="00C26CD2"/>
    <w:rsid w:val="00C33A65"/>
    <w:rsid w:val="00C35BE9"/>
    <w:rsid w:val="00C43308"/>
    <w:rsid w:val="00C5275A"/>
    <w:rsid w:val="00C52C5F"/>
    <w:rsid w:val="00C53022"/>
    <w:rsid w:val="00C63619"/>
    <w:rsid w:val="00C65381"/>
    <w:rsid w:val="00C65B62"/>
    <w:rsid w:val="00C6799C"/>
    <w:rsid w:val="00C70252"/>
    <w:rsid w:val="00C71B54"/>
    <w:rsid w:val="00C7566C"/>
    <w:rsid w:val="00C835C4"/>
    <w:rsid w:val="00C85808"/>
    <w:rsid w:val="00C85AD7"/>
    <w:rsid w:val="00C92F06"/>
    <w:rsid w:val="00C96081"/>
    <w:rsid w:val="00CA2281"/>
    <w:rsid w:val="00CA46B4"/>
    <w:rsid w:val="00CC7263"/>
    <w:rsid w:val="00CD371D"/>
    <w:rsid w:val="00CD7728"/>
    <w:rsid w:val="00CE5CA9"/>
    <w:rsid w:val="00CF195E"/>
    <w:rsid w:val="00CF52D5"/>
    <w:rsid w:val="00CF71EB"/>
    <w:rsid w:val="00D00CF7"/>
    <w:rsid w:val="00D12106"/>
    <w:rsid w:val="00D23E2C"/>
    <w:rsid w:val="00D249E4"/>
    <w:rsid w:val="00D261B0"/>
    <w:rsid w:val="00D26A6D"/>
    <w:rsid w:val="00D309E4"/>
    <w:rsid w:val="00D3437A"/>
    <w:rsid w:val="00D4145D"/>
    <w:rsid w:val="00D43461"/>
    <w:rsid w:val="00D43FF0"/>
    <w:rsid w:val="00D44910"/>
    <w:rsid w:val="00D53B5F"/>
    <w:rsid w:val="00D54095"/>
    <w:rsid w:val="00D633E8"/>
    <w:rsid w:val="00D65E18"/>
    <w:rsid w:val="00D66266"/>
    <w:rsid w:val="00D80217"/>
    <w:rsid w:val="00D8140B"/>
    <w:rsid w:val="00D81588"/>
    <w:rsid w:val="00D84035"/>
    <w:rsid w:val="00D90259"/>
    <w:rsid w:val="00D90408"/>
    <w:rsid w:val="00D90A96"/>
    <w:rsid w:val="00DA32B1"/>
    <w:rsid w:val="00DA4893"/>
    <w:rsid w:val="00DB1120"/>
    <w:rsid w:val="00DB49C7"/>
    <w:rsid w:val="00DB7728"/>
    <w:rsid w:val="00DC0BAD"/>
    <w:rsid w:val="00DD05C5"/>
    <w:rsid w:val="00DD4AF5"/>
    <w:rsid w:val="00DD5A90"/>
    <w:rsid w:val="00DE135D"/>
    <w:rsid w:val="00DF05B6"/>
    <w:rsid w:val="00DF1E03"/>
    <w:rsid w:val="00DF33FE"/>
    <w:rsid w:val="00E04782"/>
    <w:rsid w:val="00E26B19"/>
    <w:rsid w:val="00E308CC"/>
    <w:rsid w:val="00E319CB"/>
    <w:rsid w:val="00E329D3"/>
    <w:rsid w:val="00E33011"/>
    <w:rsid w:val="00E35BE7"/>
    <w:rsid w:val="00E36AA1"/>
    <w:rsid w:val="00E51CD9"/>
    <w:rsid w:val="00E54C6F"/>
    <w:rsid w:val="00E56532"/>
    <w:rsid w:val="00E5718B"/>
    <w:rsid w:val="00E64630"/>
    <w:rsid w:val="00E73A7F"/>
    <w:rsid w:val="00E76F1F"/>
    <w:rsid w:val="00E76F4A"/>
    <w:rsid w:val="00E818D8"/>
    <w:rsid w:val="00E9119F"/>
    <w:rsid w:val="00E9648F"/>
    <w:rsid w:val="00E96EC7"/>
    <w:rsid w:val="00EA043E"/>
    <w:rsid w:val="00EA450A"/>
    <w:rsid w:val="00EB09DF"/>
    <w:rsid w:val="00EB206D"/>
    <w:rsid w:val="00EB2E87"/>
    <w:rsid w:val="00EB551A"/>
    <w:rsid w:val="00EB5A2E"/>
    <w:rsid w:val="00EB71DE"/>
    <w:rsid w:val="00ED1901"/>
    <w:rsid w:val="00ED6981"/>
    <w:rsid w:val="00EF0875"/>
    <w:rsid w:val="00EF29AA"/>
    <w:rsid w:val="00EF2BA2"/>
    <w:rsid w:val="00EF6AFE"/>
    <w:rsid w:val="00F03327"/>
    <w:rsid w:val="00F0351D"/>
    <w:rsid w:val="00F06C0D"/>
    <w:rsid w:val="00F151F2"/>
    <w:rsid w:val="00F1530B"/>
    <w:rsid w:val="00F17ADA"/>
    <w:rsid w:val="00F23BCC"/>
    <w:rsid w:val="00F24DF2"/>
    <w:rsid w:val="00F2519C"/>
    <w:rsid w:val="00F251D6"/>
    <w:rsid w:val="00F2724B"/>
    <w:rsid w:val="00F30124"/>
    <w:rsid w:val="00F3392E"/>
    <w:rsid w:val="00F43938"/>
    <w:rsid w:val="00F5087E"/>
    <w:rsid w:val="00F52A9B"/>
    <w:rsid w:val="00F5705C"/>
    <w:rsid w:val="00F608CE"/>
    <w:rsid w:val="00F60985"/>
    <w:rsid w:val="00F60F03"/>
    <w:rsid w:val="00F629CF"/>
    <w:rsid w:val="00F63C46"/>
    <w:rsid w:val="00F67F0D"/>
    <w:rsid w:val="00F71DB7"/>
    <w:rsid w:val="00F73F46"/>
    <w:rsid w:val="00F85A41"/>
    <w:rsid w:val="00F872E3"/>
    <w:rsid w:val="00F92BA5"/>
    <w:rsid w:val="00F93191"/>
    <w:rsid w:val="00F93DEC"/>
    <w:rsid w:val="00F9793C"/>
    <w:rsid w:val="00FA4A99"/>
    <w:rsid w:val="00FB1968"/>
    <w:rsid w:val="00FB7A23"/>
    <w:rsid w:val="00FC2C9E"/>
    <w:rsid w:val="00FC46C9"/>
    <w:rsid w:val="00FC513A"/>
    <w:rsid w:val="00FC53FB"/>
    <w:rsid w:val="00FD30F6"/>
    <w:rsid w:val="00FE242B"/>
    <w:rsid w:val="00FE480D"/>
    <w:rsid w:val="00FE531B"/>
    <w:rsid w:val="00FE5C3C"/>
    <w:rsid w:val="00FE647B"/>
    <w:rsid w:val="00FF2513"/>
    <w:rsid w:val="00FF3AF9"/>
    <w:rsid w:val="00FF489D"/>
    <w:rsid w:val="00FF59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CE9225"/>
  <w15:chartTrackingRefBased/>
  <w15:docId w15:val="{DD508F90-12A7-4BD2-8E24-B903D044F0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color w:val="000000" w:themeColor="text1"/>
        <w:kern w:val="2"/>
        <w:sz w:val="24"/>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90DB2"/>
    <w:pPr>
      <w:spacing w:line="360" w:lineRule="auto"/>
      <w:jc w:val="both"/>
    </w:pPr>
    <w:rPr>
      <w:rFonts w:eastAsia="宋体" w:cstheme="minorBidi"/>
      <w:color w:val="auto"/>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
    <w:name w:val="1级 章标题"/>
    <w:basedOn w:val="a"/>
    <w:next w:val="a"/>
    <w:qFormat/>
    <w:rsid w:val="00BB78EE"/>
    <w:pPr>
      <w:pageBreakBefore/>
      <w:snapToGrid w:val="0"/>
      <w:spacing w:before="480" w:after="480"/>
      <w:jc w:val="center"/>
      <w:outlineLvl w:val="0"/>
    </w:pPr>
    <w:rPr>
      <w:rFonts w:ascii="宋体" w:eastAsia="黑体" w:hAnsi="宋体"/>
      <w:sz w:val="36"/>
      <w:szCs w:val="24"/>
    </w:rPr>
  </w:style>
  <w:style w:type="paragraph" w:customStyle="1" w:styleId="2">
    <w:name w:val="2级 节标题"/>
    <w:basedOn w:val="a"/>
    <w:qFormat/>
    <w:rsid w:val="00BB78EE"/>
    <w:pPr>
      <w:snapToGrid w:val="0"/>
      <w:spacing w:before="360" w:after="360"/>
      <w:outlineLvl w:val="1"/>
    </w:pPr>
    <w:rPr>
      <w:rFonts w:eastAsia="黑体"/>
      <w:sz w:val="30"/>
    </w:rPr>
  </w:style>
  <w:style w:type="paragraph" w:customStyle="1" w:styleId="3">
    <w:name w:val="3级 条标题"/>
    <w:basedOn w:val="a"/>
    <w:next w:val="a"/>
    <w:qFormat/>
    <w:rsid w:val="00BB78EE"/>
    <w:pPr>
      <w:snapToGrid w:val="0"/>
      <w:spacing w:before="240" w:after="120"/>
      <w:ind w:left="482"/>
      <w:jc w:val="left"/>
      <w:outlineLvl w:val="2"/>
    </w:pPr>
    <w:rPr>
      <w:rFonts w:ascii="宋体" w:eastAsia="黑体" w:hAnsi="宋体"/>
      <w:sz w:val="26"/>
      <w:szCs w:val="24"/>
    </w:rPr>
  </w:style>
  <w:style w:type="paragraph" w:customStyle="1" w:styleId="4">
    <w:name w:val="4级 款标题"/>
    <w:basedOn w:val="3"/>
    <w:next w:val="a"/>
    <w:qFormat/>
    <w:rsid w:val="00BB78EE"/>
    <w:pPr>
      <w:spacing w:before="120" w:line="240" w:lineRule="auto"/>
      <w:outlineLvl w:val="3"/>
    </w:pPr>
    <w:rPr>
      <w:rFonts w:eastAsia="楷体"/>
      <w:b/>
    </w:rPr>
  </w:style>
  <w:style w:type="paragraph" w:customStyle="1" w:styleId="5">
    <w:name w:val="5级 页眉"/>
    <w:basedOn w:val="a3"/>
    <w:qFormat/>
    <w:rsid w:val="00BB78EE"/>
    <w:rPr>
      <w:rFonts w:eastAsia="幼圆"/>
      <w:sz w:val="21"/>
    </w:rPr>
  </w:style>
  <w:style w:type="paragraph" w:styleId="a3">
    <w:name w:val="header"/>
    <w:basedOn w:val="a"/>
    <w:link w:val="a4"/>
    <w:uiPriority w:val="99"/>
    <w:unhideWhenUsed/>
    <w:rsid w:val="00BB78E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B78EE"/>
    <w:rPr>
      <w:sz w:val="18"/>
      <w:szCs w:val="18"/>
    </w:rPr>
  </w:style>
  <w:style w:type="paragraph" w:styleId="a5">
    <w:name w:val="footnote text"/>
    <w:basedOn w:val="a"/>
    <w:link w:val="a6"/>
    <w:unhideWhenUsed/>
    <w:rsid w:val="00BB78EE"/>
    <w:pPr>
      <w:adjustRightInd w:val="0"/>
      <w:snapToGrid w:val="0"/>
    </w:pPr>
    <w:rPr>
      <w:sz w:val="18"/>
      <w:szCs w:val="18"/>
      <w:shd w:val="clear" w:color="auto" w:fill="FFFFFF"/>
    </w:rPr>
  </w:style>
  <w:style w:type="character" w:customStyle="1" w:styleId="a6">
    <w:name w:val="脚注文本 字符"/>
    <w:basedOn w:val="a0"/>
    <w:link w:val="a5"/>
    <w:rsid w:val="00BB78EE"/>
    <w:rPr>
      <w:rFonts w:eastAsia="宋体" w:cstheme="minorBidi"/>
      <w:color w:val="auto"/>
      <w:sz w:val="18"/>
      <w:szCs w:val="18"/>
    </w:rPr>
  </w:style>
  <w:style w:type="paragraph" w:styleId="a7">
    <w:name w:val="footer"/>
    <w:basedOn w:val="a"/>
    <w:link w:val="a8"/>
    <w:uiPriority w:val="99"/>
    <w:unhideWhenUsed/>
    <w:rsid w:val="00BB78EE"/>
    <w:pPr>
      <w:tabs>
        <w:tab w:val="center" w:pos="4153"/>
        <w:tab w:val="right" w:pos="8306"/>
      </w:tabs>
      <w:snapToGrid w:val="0"/>
      <w:jc w:val="left"/>
    </w:pPr>
    <w:rPr>
      <w:sz w:val="18"/>
      <w:szCs w:val="18"/>
    </w:rPr>
  </w:style>
  <w:style w:type="character" w:customStyle="1" w:styleId="a8">
    <w:name w:val="页脚 字符"/>
    <w:basedOn w:val="a0"/>
    <w:link w:val="a7"/>
    <w:uiPriority w:val="99"/>
    <w:rsid w:val="00BB78EE"/>
    <w:rPr>
      <w:rFonts w:eastAsia="宋体" w:cstheme="minorBidi"/>
      <w:color w:val="auto"/>
      <w:sz w:val="18"/>
      <w:szCs w:val="18"/>
    </w:rPr>
  </w:style>
  <w:style w:type="paragraph" w:customStyle="1" w:styleId="a9">
    <w:name w:val="英文题目"/>
    <w:basedOn w:val="a"/>
    <w:next w:val="a"/>
    <w:qFormat/>
    <w:rsid w:val="00BB78EE"/>
    <w:pPr>
      <w:snapToGrid w:val="0"/>
      <w:spacing w:before="480" w:after="480"/>
      <w:ind w:firstLine="720"/>
      <w:jc w:val="center"/>
    </w:pPr>
    <w:rPr>
      <w:rFonts w:eastAsia="黑体"/>
      <w:sz w:val="36"/>
      <w:szCs w:val="30"/>
    </w:rPr>
  </w:style>
  <w:style w:type="paragraph" w:customStyle="1" w:styleId="aa">
    <w:name w:val="英文摘要"/>
    <w:basedOn w:val="a"/>
    <w:next w:val="a"/>
    <w:qFormat/>
    <w:rsid w:val="00BB78EE"/>
    <w:pPr>
      <w:snapToGrid w:val="0"/>
      <w:ind w:firstLineChars="400" w:firstLine="400"/>
    </w:pPr>
    <w:rPr>
      <w:sz w:val="36"/>
      <w:szCs w:val="36"/>
    </w:rPr>
  </w:style>
  <w:style w:type="paragraph" w:customStyle="1" w:styleId="ab">
    <w:name w:val="摘要"/>
    <w:basedOn w:val="a"/>
    <w:next w:val="a"/>
    <w:qFormat/>
    <w:rsid w:val="00BB78EE"/>
    <w:pPr>
      <w:snapToGrid w:val="0"/>
    </w:pPr>
    <w:rPr>
      <w:rFonts w:ascii="宋体" w:hAnsi="宋体"/>
      <w:sz w:val="28"/>
      <w:szCs w:val="24"/>
    </w:rPr>
  </w:style>
  <w:style w:type="paragraph" w:customStyle="1" w:styleId="ac">
    <w:name w:val="题目"/>
    <w:next w:val="a"/>
    <w:rsid w:val="00BB78EE"/>
    <w:pPr>
      <w:adjustRightInd w:val="0"/>
      <w:snapToGrid w:val="0"/>
      <w:spacing w:before="480" w:after="480" w:line="400" w:lineRule="exact"/>
      <w:jc w:val="center"/>
    </w:pPr>
    <w:rPr>
      <w:rFonts w:ascii="黑体" w:eastAsia="黑体" w:hAnsi="黑体"/>
      <w:b/>
      <w:color w:val="auto"/>
      <w:kern w:val="0"/>
      <w:sz w:val="36"/>
      <w:szCs w:val="30"/>
    </w:rPr>
  </w:style>
  <w:style w:type="character" w:styleId="ad">
    <w:name w:val="annotation reference"/>
    <w:basedOn w:val="a0"/>
    <w:uiPriority w:val="99"/>
    <w:semiHidden/>
    <w:unhideWhenUsed/>
    <w:rsid w:val="003B3FBD"/>
    <w:rPr>
      <w:sz w:val="21"/>
      <w:szCs w:val="21"/>
    </w:rPr>
  </w:style>
  <w:style w:type="paragraph" w:styleId="ae">
    <w:name w:val="annotation text"/>
    <w:basedOn w:val="a"/>
    <w:link w:val="af"/>
    <w:uiPriority w:val="99"/>
    <w:unhideWhenUsed/>
    <w:rsid w:val="003B3FBD"/>
    <w:pPr>
      <w:jc w:val="left"/>
    </w:pPr>
  </w:style>
  <w:style w:type="character" w:customStyle="1" w:styleId="af">
    <w:name w:val="批注文字 字符"/>
    <w:basedOn w:val="a0"/>
    <w:link w:val="ae"/>
    <w:uiPriority w:val="99"/>
    <w:rsid w:val="003B3FBD"/>
    <w:rPr>
      <w:rFonts w:eastAsia="宋体" w:cstheme="minorBidi"/>
      <w:color w:val="auto"/>
      <w:szCs w:val="21"/>
    </w:rPr>
  </w:style>
  <w:style w:type="paragraph" w:styleId="af0">
    <w:name w:val="annotation subject"/>
    <w:basedOn w:val="ae"/>
    <w:next w:val="ae"/>
    <w:link w:val="af1"/>
    <w:uiPriority w:val="99"/>
    <w:semiHidden/>
    <w:unhideWhenUsed/>
    <w:rsid w:val="003B3FBD"/>
    <w:rPr>
      <w:b/>
      <w:bCs/>
    </w:rPr>
  </w:style>
  <w:style w:type="character" w:customStyle="1" w:styleId="af1">
    <w:name w:val="批注主题 字符"/>
    <w:basedOn w:val="af"/>
    <w:link w:val="af0"/>
    <w:uiPriority w:val="99"/>
    <w:semiHidden/>
    <w:rsid w:val="003B3FBD"/>
    <w:rPr>
      <w:rFonts w:eastAsia="宋体" w:cstheme="minorBidi"/>
      <w:b/>
      <w:bCs/>
      <w:color w:val="auto"/>
      <w:szCs w:val="21"/>
    </w:rPr>
  </w:style>
  <w:style w:type="paragraph" w:styleId="af2">
    <w:name w:val="Balloon Text"/>
    <w:basedOn w:val="a"/>
    <w:link w:val="af3"/>
    <w:uiPriority w:val="99"/>
    <w:semiHidden/>
    <w:unhideWhenUsed/>
    <w:rsid w:val="003B3FBD"/>
    <w:pPr>
      <w:spacing w:line="240" w:lineRule="auto"/>
    </w:pPr>
    <w:rPr>
      <w:sz w:val="18"/>
      <w:szCs w:val="18"/>
    </w:rPr>
  </w:style>
  <w:style w:type="character" w:customStyle="1" w:styleId="af3">
    <w:name w:val="批注框文本 字符"/>
    <w:basedOn w:val="a0"/>
    <w:link w:val="af2"/>
    <w:uiPriority w:val="99"/>
    <w:semiHidden/>
    <w:rsid w:val="003B3FBD"/>
    <w:rPr>
      <w:rFonts w:eastAsia="宋体" w:cstheme="minorBidi"/>
      <w:color w:val="auto"/>
      <w:sz w:val="18"/>
      <w:szCs w:val="18"/>
    </w:rPr>
  </w:style>
  <w:style w:type="character" w:styleId="af4">
    <w:name w:val="Placeholder Text"/>
    <w:basedOn w:val="a0"/>
    <w:uiPriority w:val="99"/>
    <w:semiHidden/>
    <w:rsid w:val="000B42A2"/>
    <w:rPr>
      <w:color w:val="808080"/>
    </w:rPr>
  </w:style>
  <w:style w:type="paragraph" w:styleId="af5">
    <w:name w:val="List Paragraph"/>
    <w:basedOn w:val="a"/>
    <w:uiPriority w:val="34"/>
    <w:qFormat/>
    <w:rsid w:val="00AE1671"/>
    <w:pPr>
      <w:ind w:firstLineChars="200" w:firstLine="420"/>
    </w:pPr>
  </w:style>
  <w:style w:type="paragraph" w:customStyle="1" w:styleId="AMDisplayEquation">
    <w:name w:val="AMDisplayEquation"/>
    <w:basedOn w:val="a"/>
    <w:next w:val="a"/>
    <w:link w:val="AMDisplayEquation0"/>
    <w:rsid w:val="007F2342"/>
    <w:pPr>
      <w:tabs>
        <w:tab w:val="center" w:pos="4240"/>
        <w:tab w:val="right" w:pos="8500"/>
      </w:tabs>
      <w:ind w:firstLine="420"/>
    </w:pPr>
  </w:style>
  <w:style w:type="character" w:customStyle="1" w:styleId="AMDisplayEquation0">
    <w:name w:val="AMDisplayEquation 字符"/>
    <w:basedOn w:val="a0"/>
    <w:link w:val="AMDisplayEquation"/>
    <w:rsid w:val="007F2342"/>
    <w:rPr>
      <w:rFonts w:eastAsia="宋体" w:cstheme="minorBidi"/>
      <w:color w:val="auto"/>
      <w:szCs w:val="21"/>
    </w:rPr>
  </w:style>
  <w:style w:type="paragraph" w:styleId="af6">
    <w:name w:val="caption"/>
    <w:basedOn w:val="a"/>
    <w:next w:val="a"/>
    <w:uiPriority w:val="35"/>
    <w:unhideWhenUsed/>
    <w:qFormat/>
    <w:rsid w:val="006D4A9B"/>
    <w:rPr>
      <w:rFonts w:asciiTheme="majorHAnsi" w:eastAsia="黑体" w:hAnsiTheme="majorHAnsi" w:cstheme="majorBidi"/>
      <w:sz w:val="20"/>
      <w:szCs w:val="20"/>
    </w:rPr>
  </w:style>
  <w:style w:type="paragraph" w:styleId="af7">
    <w:name w:val="Revision"/>
    <w:hidden/>
    <w:uiPriority w:val="99"/>
    <w:semiHidden/>
    <w:rsid w:val="009D07A9"/>
    <w:rPr>
      <w:rFonts w:eastAsia="宋体" w:cstheme="minorBidi"/>
      <w:color w:val="auto"/>
      <w:szCs w:val="21"/>
    </w:rPr>
  </w:style>
  <w:style w:type="character" w:styleId="af8">
    <w:name w:val="Hyperlink"/>
    <w:basedOn w:val="a0"/>
    <w:uiPriority w:val="99"/>
    <w:semiHidden/>
    <w:unhideWhenUsed/>
    <w:rsid w:val="001A66A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png"/><Relationship Id="rId25" Type="http://schemas.openxmlformats.org/officeDocument/2006/relationships/image" Target="media/image14.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comments" Target="comment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D222EC-BBAE-43E2-BA8C-BB0999F0D1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TotalTime>
  <Pages>15</Pages>
  <Words>3644</Words>
  <Characters>20771</Characters>
  <Application>Microsoft Office Word</Application>
  <DocSecurity>0</DocSecurity>
  <Lines>173</Lines>
  <Paragraphs>48</Paragraphs>
  <ScaleCrop>false</ScaleCrop>
  <Company/>
  <LinksUpToDate>false</LinksUpToDate>
  <CharactersWithSpaces>24367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Phia</dc:creator>
  <cp:keywords/>
  <dc:description/>
  <cp:lastModifiedBy>Hua Guangbin</cp:lastModifiedBy>
  <cp:revision>39</cp:revision>
  <dcterms:created xsi:type="dcterms:W3CDTF">2023-05-03T02:49:00Z</dcterms:created>
  <dcterms:modified xsi:type="dcterms:W3CDTF">2023-05-03T08:33:00Z</dcterms:modified>
</cp:coreProperties>
</file>